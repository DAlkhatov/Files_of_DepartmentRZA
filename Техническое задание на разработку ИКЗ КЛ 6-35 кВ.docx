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charts/chart3.xml" ContentType="application/vnd.openxmlformats-officedocument.drawingml.chart+xml"/>
  <Override PartName="/word/charts/style3.xml" ContentType="application/vnd.ms-office.chartstyle+xml"/>
  <Override PartName="/word/charts/colors3.xml" ContentType="application/vnd.ms-office.chartcolorstyle+xml"/>
  <Override PartName="/word/charts/chart4.xml" ContentType="application/vnd.openxmlformats-officedocument.drawingml.chart+xml"/>
  <Override PartName="/word/charts/chart5.xml" ContentType="application/vnd.openxmlformats-officedocument.drawingml.chart+xml"/>
  <Override PartName="/word/charts/chart6.xml" ContentType="application/vnd.openxmlformats-officedocument.drawingml.chart+xml"/>
  <Override PartName="/word/charts/chart7.xml" ContentType="application/vnd.openxmlformats-officedocument.drawingml.chart+xml"/>
  <Override PartName="/word/charts/style4.xml" ContentType="application/vnd.ms-office.chartstyle+xml"/>
  <Override PartName="/word/charts/colors4.xml" ContentType="application/vnd.ms-office.chartcolorstyle+xml"/>
  <Override PartName="/word/charts/chart8.xml" ContentType="application/vnd.openxmlformats-officedocument.drawingml.chart+xml"/>
  <Override PartName="/word/charts/style5.xml" ContentType="application/vnd.ms-office.chartstyle+xml"/>
  <Override PartName="/word/charts/colors5.xml" ContentType="application/vnd.ms-office.chartcolorstyle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177B8B8" w14:textId="3D33C9C5" w:rsidR="00F132E7" w:rsidRPr="0081291D" w:rsidRDefault="001A2951" w:rsidP="00F132E7">
      <w:pPr>
        <w:jc w:val="center"/>
        <w:rPr>
          <w:rFonts w:ascii="Arial Narrow" w:hAnsi="Arial Narrow"/>
          <w:b/>
          <w:bCs/>
          <w:sz w:val="24"/>
          <w:szCs w:val="24"/>
        </w:rPr>
      </w:pPr>
      <w:r w:rsidRPr="0081291D">
        <w:rPr>
          <w:rFonts w:ascii="Arial Narrow" w:hAnsi="Arial Narrow"/>
          <w:b/>
          <w:bCs/>
          <w:sz w:val="24"/>
          <w:szCs w:val="24"/>
        </w:rPr>
        <w:t xml:space="preserve">ТЕХНИЧЕСКОЕ ЗАДАНИЕ НА РАЗРАБОТКУ </w:t>
      </w:r>
      <w:r w:rsidR="00283A7C" w:rsidRPr="0081291D">
        <w:rPr>
          <w:rFonts w:ascii="Arial Narrow" w:hAnsi="Arial Narrow"/>
          <w:b/>
          <w:bCs/>
          <w:sz w:val="24"/>
          <w:szCs w:val="24"/>
        </w:rPr>
        <w:t xml:space="preserve">ИНДИКАТОРА КОРОТКИХ ЗАМЫКАНИЙ </w:t>
      </w:r>
      <w:r w:rsidR="000105FE" w:rsidRPr="0081291D">
        <w:rPr>
          <w:rFonts w:ascii="Arial Narrow" w:hAnsi="Arial Narrow"/>
          <w:b/>
          <w:bCs/>
          <w:sz w:val="24"/>
          <w:szCs w:val="24"/>
        </w:rPr>
        <w:t>КАБЕЛЬНЫХ</w:t>
      </w:r>
      <w:r w:rsidR="00283A7C" w:rsidRPr="0081291D">
        <w:rPr>
          <w:rFonts w:ascii="Arial Narrow" w:hAnsi="Arial Narrow"/>
          <w:b/>
          <w:bCs/>
          <w:sz w:val="24"/>
          <w:szCs w:val="24"/>
        </w:rPr>
        <w:t xml:space="preserve"> ЛИНИЙ</w:t>
      </w:r>
      <w:r w:rsidRPr="0081291D">
        <w:rPr>
          <w:rFonts w:ascii="Arial Narrow" w:hAnsi="Arial Narrow"/>
          <w:b/>
          <w:bCs/>
          <w:sz w:val="24"/>
          <w:szCs w:val="24"/>
        </w:rPr>
        <w:t xml:space="preserve"> РАСПРЕДЕЛИТЕЛЬНЫХ СЕТЕЙ 6-35 КВ</w:t>
      </w:r>
    </w:p>
    <w:p w14:paraId="6D4931A2" w14:textId="60CD2786" w:rsidR="001C48ED" w:rsidRPr="0081291D" w:rsidRDefault="00557056" w:rsidP="00D15D31">
      <w:pPr>
        <w:pStyle w:val="1"/>
        <w:keepNext w:val="0"/>
        <w:keepLines w:val="0"/>
        <w:widowControl w:val="0"/>
        <w:numPr>
          <w:ilvl w:val="0"/>
          <w:numId w:val="0"/>
        </w:numPr>
        <w:spacing w:after="240"/>
        <w:jc w:val="center"/>
        <w:rPr>
          <w:rFonts w:ascii="Arial Narrow" w:eastAsia="Times New Roman" w:hAnsi="Arial Narrow"/>
          <w:color w:val="000000" w:themeColor="text1"/>
          <w:sz w:val="28"/>
          <w:szCs w:val="28"/>
          <w:lang w:eastAsia="ru-RU"/>
        </w:rPr>
      </w:pPr>
      <w:bookmarkStart w:id="1" w:name="_Toc158879626"/>
      <w:r w:rsidRPr="0081291D">
        <w:rPr>
          <w:rFonts w:ascii="Arial Narrow" w:eastAsia="Times New Roman" w:hAnsi="Arial Narrow"/>
          <w:color w:val="000000" w:themeColor="text1"/>
          <w:sz w:val="28"/>
          <w:szCs w:val="28"/>
          <w:lang w:eastAsia="ru-RU"/>
        </w:rPr>
        <w:t>Введение</w:t>
      </w:r>
      <w:bookmarkEnd w:id="1"/>
    </w:p>
    <w:p w14:paraId="2F95E419" w14:textId="75439FCC" w:rsidR="00111D61" w:rsidRPr="0081291D" w:rsidRDefault="00111D61" w:rsidP="00111D61">
      <w:pPr>
        <w:widowControl w:val="0"/>
        <w:spacing w:before="120" w:after="120" w:line="300" w:lineRule="auto"/>
        <w:ind w:firstLine="709"/>
        <w:jc w:val="both"/>
        <w:rPr>
          <w:rFonts w:ascii="Arial Narrow" w:hAnsi="Arial Narrow"/>
          <w:sz w:val="24"/>
          <w:szCs w:val="24"/>
          <w:lang w:eastAsia="ru-RU"/>
        </w:rPr>
      </w:pPr>
      <w:r w:rsidRPr="0081291D">
        <w:rPr>
          <w:rFonts w:ascii="Arial Narrow" w:hAnsi="Arial Narrow"/>
          <w:sz w:val="24"/>
          <w:szCs w:val="24"/>
          <w:lang w:eastAsia="ru-RU"/>
        </w:rPr>
        <w:t xml:space="preserve">Техническое задание на разработку </w:t>
      </w:r>
      <w:r w:rsidR="00D01F45" w:rsidRPr="0081291D">
        <w:rPr>
          <w:rFonts w:ascii="Arial Narrow" w:hAnsi="Arial Narrow"/>
          <w:sz w:val="24"/>
          <w:szCs w:val="24"/>
          <w:lang w:eastAsia="ru-RU"/>
        </w:rPr>
        <w:t>индикатора коротких замыканий</w:t>
      </w:r>
      <w:r w:rsidRPr="0081291D">
        <w:rPr>
          <w:rFonts w:ascii="Arial Narrow" w:hAnsi="Arial Narrow"/>
          <w:sz w:val="24"/>
          <w:szCs w:val="24"/>
          <w:lang w:eastAsia="ru-RU"/>
        </w:rPr>
        <w:t xml:space="preserve"> для </w:t>
      </w:r>
      <w:r w:rsidR="000105FE" w:rsidRPr="0081291D">
        <w:rPr>
          <w:rFonts w:ascii="Arial Narrow" w:hAnsi="Arial Narrow"/>
          <w:sz w:val="24"/>
          <w:szCs w:val="24"/>
          <w:lang w:eastAsia="ru-RU"/>
        </w:rPr>
        <w:t>кабельны</w:t>
      </w:r>
      <w:r w:rsidR="00D01F45" w:rsidRPr="0081291D">
        <w:rPr>
          <w:rFonts w:ascii="Arial Narrow" w:hAnsi="Arial Narrow"/>
          <w:sz w:val="24"/>
          <w:szCs w:val="24"/>
          <w:lang w:eastAsia="ru-RU"/>
        </w:rPr>
        <w:t xml:space="preserve">х линий </w:t>
      </w:r>
      <w:r w:rsidRPr="0081291D">
        <w:rPr>
          <w:rFonts w:ascii="Arial Narrow" w:hAnsi="Arial Narrow"/>
          <w:sz w:val="24"/>
          <w:szCs w:val="24"/>
          <w:lang w:eastAsia="ru-RU"/>
        </w:rPr>
        <w:t xml:space="preserve">распределительных сетей напряжением 6-35 кВ представляет собой ориентировочную карту к разработке нового, надежного оборудования, обеспечивающего эффективное </w:t>
      </w:r>
      <w:r w:rsidR="00D01F45" w:rsidRPr="0081291D">
        <w:rPr>
          <w:rFonts w:ascii="Arial Narrow" w:hAnsi="Arial Narrow"/>
          <w:sz w:val="24"/>
          <w:szCs w:val="24"/>
          <w:lang w:eastAsia="ru-RU"/>
        </w:rPr>
        <w:t>управление и наблюдаемость распределительных сетей</w:t>
      </w:r>
      <w:r w:rsidRPr="0081291D">
        <w:rPr>
          <w:rFonts w:ascii="Arial Narrow" w:hAnsi="Arial Narrow"/>
          <w:sz w:val="24"/>
          <w:szCs w:val="24"/>
          <w:lang w:eastAsia="ru-RU"/>
        </w:rPr>
        <w:t>. Данный документ определяет ключевые требования и функциональные характеристики, которые должны быть реализованы в разрабатываемом устройстве.</w:t>
      </w:r>
    </w:p>
    <w:p w14:paraId="1837F41F" w14:textId="158BA5E8" w:rsidR="00111D61" w:rsidRPr="0081291D" w:rsidRDefault="00111D61" w:rsidP="00111D61">
      <w:pPr>
        <w:widowControl w:val="0"/>
        <w:spacing w:before="120" w:after="120" w:line="300" w:lineRule="auto"/>
        <w:ind w:firstLine="709"/>
        <w:jc w:val="both"/>
        <w:rPr>
          <w:rFonts w:ascii="Arial Narrow" w:hAnsi="Arial Narrow"/>
          <w:sz w:val="24"/>
          <w:szCs w:val="24"/>
          <w:lang w:eastAsia="ru-RU"/>
        </w:rPr>
      </w:pPr>
      <w:r w:rsidRPr="0081291D">
        <w:rPr>
          <w:rFonts w:ascii="Arial Narrow" w:hAnsi="Arial Narrow"/>
          <w:sz w:val="24"/>
          <w:szCs w:val="24"/>
          <w:lang w:eastAsia="ru-RU"/>
        </w:rPr>
        <w:t>В данном документе описаны общие требования, функциональные возможности, интерфейсы взаимодействия и параметры производительности, которые должны быть учтены при разработке устройств</w:t>
      </w:r>
      <w:r w:rsidR="001973D2" w:rsidRPr="0081291D">
        <w:rPr>
          <w:rFonts w:ascii="Arial Narrow" w:hAnsi="Arial Narrow"/>
          <w:sz w:val="24"/>
          <w:szCs w:val="24"/>
          <w:lang w:eastAsia="ru-RU"/>
        </w:rPr>
        <w:t>а</w:t>
      </w:r>
      <w:r w:rsidRPr="0081291D">
        <w:rPr>
          <w:rFonts w:ascii="Arial Narrow" w:hAnsi="Arial Narrow"/>
          <w:sz w:val="24"/>
          <w:szCs w:val="24"/>
          <w:lang w:eastAsia="ru-RU"/>
        </w:rPr>
        <w:t>. Комплексное выполнение данных требований обеспечит оптимальную интеграцию устройства в существующие электрические сети и поддержит их стабильное и эффективное функционирование.</w:t>
      </w:r>
    </w:p>
    <w:p w14:paraId="62E64CD7" w14:textId="20586E7E" w:rsidR="00111D61" w:rsidRPr="0081291D" w:rsidRDefault="00111D61" w:rsidP="00111D61">
      <w:pPr>
        <w:widowControl w:val="0"/>
        <w:spacing w:before="120" w:after="120" w:line="300" w:lineRule="auto"/>
        <w:ind w:firstLine="709"/>
        <w:jc w:val="both"/>
        <w:rPr>
          <w:rFonts w:ascii="Arial Narrow" w:hAnsi="Arial Narrow"/>
          <w:sz w:val="24"/>
          <w:szCs w:val="24"/>
          <w:lang w:eastAsia="ru-RU"/>
        </w:rPr>
      </w:pPr>
      <w:r w:rsidRPr="0081291D">
        <w:rPr>
          <w:rFonts w:ascii="Arial Narrow" w:hAnsi="Arial Narrow"/>
          <w:sz w:val="24"/>
          <w:szCs w:val="24"/>
          <w:lang w:eastAsia="ru-RU"/>
        </w:rPr>
        <w:t xml:space="preserve">Целью данного Технического Задания является создание высокотехнологичного и надежного устройства релейной защиты и автоматики, соответствующего современным тенденциям и стандартам в области энергетики, с учетом особенностей распределительных сетей напряжением 6-35 кВ. Такое устройство будет способствовать повышению </w:t>
      </w:r>
      <w:r w:rsidR="00CE37C5" w:rsidRPr="0081291D">
        <w:rPr>
          <w:rFonts w:ascii="Arial Narrow" w:hAnsi="Arial Narrow"/>
          <w:sz w:val="24"/>
          <w:szCs w:val="24"/>
          <w:lang w:eastAsia="ru-RU"/>
        </w:rPr>
        <w:t>наблюдаемости</w:t>
      </w:r>
      <w:r w:rsidRPr="0081291D">
        <w:rPr>
          <w:rFonts w:ascii="Arial Narrow" w:hAnsi="Arial Narrow"/>
          <w:sz w:val="24"/>
          <w:szCs w:val="24"/>
          <w:lang w:eastAsia="ru-RU"/>
        </w:rPr>
        <w:t xml:space="preserve"> сет</w:t>
      </w:r>
      <w:r w:rsidR="00CE37C5" w:rsidRPr="0081291D">
        <w:rPr>
          <w:rFonts w:ascii="Arial Narrow" w:hAnsi="Arial Narrow"/>
          <w:sz w:val="24"/>
          <w:szCs w:val="24"/>
          <w:lang w:eastAsia="ru-RU"/>
        </w:rPr>
        <w:t>ей.</w:t>
      </w:r>
    </w:p>
    <w:sdt>
      <w:sdtPr>
        <w:rPr>
          <w:rFonts w:asciiTheme="minorHAnsi" w:eastAsiaTheme="minorHAnsi" w:hAnsiTheme="minorHAnsi" w:cstheme="minorBidi"/>
          <w:color w:val="auto"/>
          <w:kern w:val="2"/>
          <w:sz w:val="22"/>
          <w:szCs w:val="22"/>
          <w:lang w:eastAsia="en-US"/>
          <w14:ligatures w14:val="standardContextual"/>
        </w:rPr>
        <w:id w:val="105343645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362A9909" w14:textId="37057421" w:rsidR="00F132E7" w:rsidRPr="0081291D" w:rsidRDefault="00F132E7" w:rsidP="00D15D31">
          <w:pPr>
            <w:pStyle w:val="a5"/>
            <w:pageBreakBefore/>
            <w:numPr>
              <w:ilvl w:val="0"/>
              <w:numId w:val="0"/>
            </w:numPr>
            <w:spacing w:after="240"/>
            <w:jc w:val="center"/>
            <w:rPr>
              <w:rFonts w:ascii="Arial Narrow" w:hAnsi="Arial Narrow"/>
              <w:color w:val="000000" w:themeColor="text1"/>
            </w:rPr>
          </w:pPr>
          <w:r w:rsidRPr="0081291D">
            <w:rPr>
              <w:rFonts w:ascii="Arial Narrow" w:hAnsi="Arial Narrow"/>
              <w:color w:val="000000" w:themeColor="text1"/>
            </w:rPr>
            <w:t>Содержание</w:t>
          </w:r>
        </w:p>
        <w:p w14:paraId="43557E19" w14:textId="367CBE77" w:rsidR="00230937" w:rsidRDefault="00F132E7">
          <w:pPr>
            <w:pStyle w:val="11"/>
            <w:rPr>
              <w:ins w:id="2" w:author="Данил Ахатов" w:date="2024-02-15T08:53:00Z"/>
              <w:rFonts w:eastAsiaTheme="minorEastAsia"/>
              <w:noProof/>
              <w:lang w:eastAsia="ru-RU"/>
            </w:rPr>
          </w:pPr>
          <w:r w:rsidRPr="0081291D">
            <w:rPr>
              <w:rFonts w:ascii="Arial Narrow" w:hAnsi="Arial Narrow"/>
              <w:sz w:val="24"/>
              <w:szCs w:val="24"/>
            </w:rPr>
            <w:fldChar w:fldCharType="begin"/>
          </w:r>
          <w:r w:rsidRPr="0081291D">
            <w:rPr>
              <w:rFonts w:ascii="Arial Narrow" w:hAnsi="Arial Narrow"/>
              <w:sz w:val="24"/>
              <w:szCs w:val="24"/>
            </w:rPr>
            <w:instrText xml:space="preserve"> TOC \o "1-3" \h \z \u </w:instrText>
          </w:r>
          <w:r w:rsidRPr="0081291D">
            <w:rPr>
              <w:rFonts w:ascii="Arial Narrow" w:hAnsi="Arial Narrow"/>
              <w:sz w:val="24"/>
              <w:szCs w:val="24"/>
            </w:rPr>
            <w:fldChar w:fldCharType="separate"/>
          </w:r>
          <w:ins w:id="3" w:author="Данил Ахатов" w:date="2024-02-15T08:53:00Z">
            <w:r w:rsidR="00230937" w:rsidRPr="006B28F1">
              <w:rPr>
                <w:rStyle w:val="a8"/>
                <w:noProof/>
              </w:rPr>
              <w:fldChar w:fldCharType="begin"/>
            </w:r>
            <w:r w:rsidR="00230937" w:rsidRPr="006B28F1">
              <w:rPr>
                <w:rStyle w:val="a8"/>
                <w:noProof/>
              </w:rPr>
              <w:instrText xml:space="preserve"> </w:instrText>
            </w:r>
            <w:r w:rsidR="00230937">
              <w:rPr>
                <w:noProof/>
              </w:rPr>
              <w:instrText>HYPERLINK \l "_Toc158879626"</w:instrText>
            </w:r>
            <w:r w:rsidR="00230937" w:rsidRPr="006B28F1">
              <w:rPr>
                <w:rStyle w:val="a8"/>
                <w:noProof/>
              </w:rPr>
              <w:instrText xml:space="preserve"> </w:instrText>
            </w:r>
            <w:r w:rsidR="00230937" w:rsidRPr="006B28F1">
              <w:rPr>
                <w:rStyle w:val="a8"/>
                <w:noProof/>
              </w:rPr>
            </w:r>
            <w:r w:rsidR="00230937" w:rsidRPr="006B28F1">
              <w:rPr>
                <w:rStyle w:val="a8"/>
                <w:noProof/>
              </w:rPr>
              <w:fldChar w:fldCharType="separate"/>
            </w:r>
            <w:r w:rsidR="00230937" w:rsidRPr="006B28F1">
              <w:rPr>
                <w:rStyle w:val="a8"/>
                <w:rFonts w:ascii="Arial Narrow" w:eastAsia="Times New Roman" w:hAnsi="Arial Narrow"/>
                <w:noProof/>
                <w:lang w:eastAsia="ru-RU"/>
              </w:rPr>
              <w:t>Введение</w:t>
            </w:r>
            <w:r w:rsidR="00230937">
              <w:rPr>
                <w:noProof/>
                <w:webHidden/>
              </w:rPr>
              <w:tab/>
            </w:r>
            <w:r w:rsidR="00230937">
              <w:rPr>
                <w:noProof/>
                <w:webHidden/>
              </w:rPr>
              <w:fldChar w:fldCharType="begin"/>
            </w:r>
            <w:r w:rsidR="00230937">
              <w:rPr>
                <w:noProof/>
                <w:webHidden/>
              </w:rPr>
              <w:instrText xml:space="preserve"> PAGEREF _Toc158879626 \h </w:instrText>
            </w:r>
            <w:r w:rsidR="00230937">
              <w:rPr>
                <w:noProof/>
                <w:webHidden/>
              </w:rPr>
            </w:r>
          </w:ins>
          <w:r w:rsidR="00230937">
            <w:rPr>
              <w:noProof/>
              <w:webHidden/>
            </w:rPr>
            <w:fldChar w:fldCharType="separate"/>
          </w:r>
          <w:ins w:id="4" w:author="Данил Ахатов" w:date="2024-02-15T08:53:00Z">
            <w:r w:rsidR="00230937">
              <w:rPr>
                <w:noProof/>
                <w:webHidden/>
              </w:rPr>
              <w:t>1</w:t>
            </w:r>
            <w:r w:rsidR="00230937">
              <w:rPr>
                <w:noProof/>
                <w:webHidden/>
              </w:rPr>
              <w:fldChar w:fldCharType="end"/>
            </w:r>
            <w:r w:rsidR="00230937" w:rsidRPr="006B28F1">
              <w:rPr>
                <w:rStyle w:val="a8"/>
                <w:noProof/>
              </w:rPr>
              <w:fldChar w:fldCharType="end"/>
            </w:r>
          </w:ins>
        </w:p>
        <w:p w14:paraId="41D34A78" w14:textId="41DA9F16" w:rsidR="00230937" w:rsidRDefault="00230937">
          <w:pPr>
            <w:pStyle w:val="11"/>
            <w:rPr>
              <w:ins w:id="5" w:author="Данил Ахатов" w:date="2024-02-15T08:53:00Z"/>
              <w:rFonts w:eastAsiaTheme="minorEastAsia"/>
              <w:noProof/>
              <w:lang w:eastAsia="ru-RU"/>
            </w:rPr>
          </w:pPr>
          <w:ins w:id="6" w:author="Данил Ахатов" w:date="2024-02-15T08:53:00Z">
            <w:r w:rsidRPr="006B28F1">
              <w:rPr>
                <w:rStyle w:val="a8"/>
                <w:noProof/>
              </w:rPr>
              <w:fldChar w:fldCharType="begin"/>
            </w:r>
            <w:r w:rsidRPr="006B28F1">
              <w:rPr>
                <w:rStyle w:val="a8"/>
                <w:noProof/>
              </w:rPr>
              <w:instrText xml:space="preserve"> </w:instrText>
            </w:r>
            <w:r>
              <w:rPr>
                <w:noProof/>
              </w:rPr>
              <w:instrText>HYPERLINK \l "_Toc158879627"</w:instrText>
            </w:r>
            <w:r w:rsidRPr="006B28F1">
              <w:rPr>
                <w:rStyle w:val="a8"/>
                <w:noProof/>
              </w:rPr>
              <w:instrText xml:space="preserve"> </w:instrText>
            </w:r>
            <w:r w:rsidRPr="006B28F1">
              <w:rPr>
                <w:rStyle w:val="a8"/>
                <w:noProof/>
              </w:rPr>
            </w:r>
            <w:r w:rsidRPr="006B28F1">
              <w:rPr>
                <w:rStyle w:val="a8"/>
                <w:noProof/>
              </w:rPr>
              <w:fldChar w:fldCharType="separate"/>
            </w:r>
            <w:r w:rsidRPr="006B28F1">
              <w:rPr>
                <w:rStyle w:val="a8"/>
                <w:rFonts w:ascii="Arial Narrow" w:eastAsia="Times New Roman" w:hAnsi="Arial Narrow"/>
                <w:noProof/>
                <w:lang w:eastAsia="ru-RU"/>
              </w:rPr>
              <w:t>1.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6B28F1">
              <w:rPr>
                <w:rStyle w:val="a8"/>
                <w:rFonts w:ascii="Arial Narrow" w:eastAsia="Times New Roman" w:hAnsi="Arial Narrow"/>
                <w:noProof/>
                <w:lang w:eastAsia="ru-RU"/>
              </w:rPr>
              <w:t>Перечень сокращений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_Toc158879627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7" w:author="Данил Ахатов" w:date="2024-02-15T08:53:00Z"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  <w:r w:rsidRPr="006B28F1">
              <w:rPr>
                <w:rStyle w:val="a8"/>
                <w:noProof/>
              </w:rPr>
              <w:fldChar w:fldCharType="end"/>
            </w:r>
          </w:ins>
        </w:p>
        <w:p w14:paraId="61DCA42D" w14:textId="2E199176" w:rsidR="00230937" w:rsidRDefault="00230937">
          <w:pPr>
            <w:pStyle w:val="11"/>
            <w:rPr>
              <w:ins w:id="8" w:author="Данил Ахатов" w:date="2024-02-15T08:53:00Z"/>
              <w:rFonts w:eastAsiaTheme="minorEastAsia"/>
              <w:noProof/>
              <w:lang w:eastAsia="ru-RU"/>
            </w:rPr>
          </w:pPr>
          <w:ins w:id="9" w:author="Данил Ахатов" w:date="2024-02-15T08:53:00Z">
            <w:r w:rsidRPr="006B28F1">
              <w:rPr>
                <w:rStyle w:val="a8"/>
                <w:noProof/>
              </w:rPr>
              <w:fldChar w:fldCharType="begin"/>
            </w:r>
            <w:r w:rsidRPr="006B28F1">
              <w:rPr>
                <w:rStyle w:val="a8"/>
                <w:noProof/>
              </w:rPr>
              <w:instrText xml:space="preserve"> </w:instrText>
            </w:r>
            <w:r>
              <w:rPr>
                <w:noProof/>
              </w:rPr>
              <w:instrText>HYPERLINK \l "_Toc158879628"</w:instrText>
            </w:r>
            <w:r w:rsidRPr="006B28F1">
              <w:rPr>
                <w:rStyle w:val="a8"/>
                <w:noProof/>
              </w:rPr>
              <w:instrText xml:space="preserve"> </w:instrText>
            </w:r>
            <w:r w:rsidRPr="006B28F1">
              <w:rPr>
                <w:rStyle w:val="a8"/>
                <w:noProof/>
              </w:rPr>
            </w:r>
            <w:r w:rsidRPr="006B28F1">
              <w:rPr>
                <w:rStyle w:val="a8"/>
                <w:noProof/>
              </w:rPr>
              <w:fldChar w:fldCharType="separate"/>
            </w:r>
            <w:r w:rsidRPr="006B28F1">
              <w:rPr>
                <w:rStyle w:val="a8"/>
                <w:rFonts w:ascii="Arial Narrow" w:eastAsia="Times New Roman" w:hAnsi="Arial Narrow"/>
                <w:noProof/>
                <w:lang w:eastAsia="ru-RU"/>
              </w:rPr>
              <w:t>2.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6B28F1">
              <w:rPr>
                <w:rStyle w:val="a8"/>
                <w:rFonts w:ascii="Arial Narrow" w:eastAsia="Times New Roman" w:hAnsi="Arial Narrow"/>
                <w:noProof/>
                <w:lang w:eastAsia="ru-RU"/>
              </w:rPr>
              <w:t>Назначение устройства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_Toc158879628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10" w:author="Данил Ахатов" w:date="2024-02-15T08:53:00Z"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  <w:r w:rsidRPr="006B28F1">
              <w:rPr>
                <w:rStyle w:val="a8"/>
                <w:noProof/>
              </w:rPr>
              <w:fldChar w:fldCharType="end"/>
            </w:r>
          </w:ins>
        </w:p>
        <w:p w14:paraId="6893303B" w14:textId="095D39A7" w:rsidR="00230937" w:rsidRDefault="00230937">
          <w:pPr>
            <w:pStyle w:val="11"/>
            <w:rPr>
              <w:ins w:id="11" w:author="Данил Ахатов" w:date="2024-02-15T08:53:00Z"/>
              <w:rFonts w:eastAsiaTheme="minorEastAsia"/>
              <w:noProof/>
              <w:lang w:eastAsia="ru-RU"/>
            </w:rPr>
          </w:pPr>
          <w:ins w:id="12" w:author="Данил Ахатов" w:date="2024-02-15T08:53:00Z">
            <w:r w:rsidRPr="006B28F1">
              <w:rPr>
                <w:rStyle w:val="a8"/>
                <w:noProof/>
              </w:rPr>
              <w:fldChar w:fldCharType="begin"/>
            </w:r>
            <w:r w:rsidRPr="006B28F1">
              <w:rPr>
                <w:rStyle w:val="a8"/>
                <w:noProof/>
              </w:rPr>
              <w:instrText xml:space="preserve"> </w:instrText>
            </w:r>
            <w:r>
              <w:rPr>
                <w:noProof/>
              </w:rPr>
              <w:instrText>HYPERLINK \l "_Toc158879629"</w:instrText>
            </w:r>
            <w:r w:rsidRPr="006B28F1">
              <w:rPr>
                <w:rStyle w:val="a8"/>
                <w:noProof/>
              </w:rPr>
              <w:instrText xml:space="preserve"> </w:instrText>
            </w:r>
            <w:r w:rsidRPr="006B28F1">
              <w:rPr>
                <w:rStyle w:val="a8"/>
                <w:noProof/>
              </w:rPr>
            </w:r>
            <w:r w:rsidRPr="006B28F1">
              <w:rPr>
                <w:rStyle w:val="a8"/>
                <w:noProof/>
              </w:rPr>
              <w:fldChar w:fldCharType="separate"/>
            </w:r>
            <w:r w:rsidRPr="006B28F1">
              <w:rPr>
                <w:rStyle w:val="a8"/>
                <w:rFonts w:ascii="Arial Narrow" w:eastAsia="Times New Roman" w:hAnsi="Arial Narrow"/>
                <w:noProof/>
                <w:lang w:eastAsia="ru-RU"/>
              </w:rPr>
              <w:t>3.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6B28F1">
              <w:rPr>
                <w:rStyle w:val="a8"/>
                <w:rFonts w:ascii="Arial Narrow" w:eastAsia="Times New Roman" w:hAnsi="Arial Narrow"/>
                <w:noProof/>
                <w:lang w:eastAsia="ru-RU"/>
              </w:rPr>
              <w:t>Общие требования к устройству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_Toc158879629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13" w:author="Данил Ахатов" w:date="2024-02-15T08:53:00Z"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  <w:r w:rsidRPr="006B28F1">
              <w:rPr>
                <w:rStyle w:val="a8"/>
                <w:noProof/>
              </w:rPr>
              <w:fldChar w:fldCharType="end"/>
            </w:r>
          </w:ins>
        </w:p>
        <w:p w14:paraId="71AE381F" w14:textId="39B9C03B" w:rsidR="00230937" w:rsidRDefault="00230937" w:rsidP="00230937">
          <w:pPr>
            <w:pStyle w:val="21"/>
            <w:rPr>
              <w:ins w:id="14" w:author="Данил Ахатов" w:date="2024-02-15T08:53:00Z"/>
              <w:rFonts w:eastAsiaTheme="minorEastAsia"/>
              <w:noProof/>
              <w:lang w:eastAsia="ru-RU"/>
            </w:rPr>
            <w:pPrChange w:id="15" w:author="Данил Ахатов" w:date="2024-02-15T08:53:00Z">
              <w:pPr>
                <w:pStyle w:val="21"/>
                <w:tabs>
                  <w:tab w:val="left" w:pos="880"/>
                  <w:tab w:val="right" w:leader="dot" w:pos="9912"/>
                </w:tabs>
              </w:pPr>
            </w:pPrChange>
          </w:pPr>
          <w:ins w:id="16" w:author="Данил Ахатов" w:date="2024-02-15T08:53:00Z">
            <w:r w:rsidRPr="006B28F1">
              <w:rPr>
                <w:rStyle w:val="a8"/>
                <w:noProof/>
              </w:rPr>
              <w:fldChar w:fldCharType="begin"/>
            </w:r>
            <w:r w:rsidRPr="006B28F1">
              <w:rPr>
                <w:rStyle w:val="a8"/>
                <w:noProof/>
              </w:rPr>
              <w:instrText xml:space="preserve"> </w:instrText>
            </w:r>
            <w:r>
              <w:rPr>
                <w:noProof/>
              </w:rPr>
              <w:instrText>HYPERLINK \l "_Toc158879630"</w:instrText>
            </w:r>
            <w:r w:rsidRPr="006B28F1">
              <w:rPr>
                <w:rStyle w:val="a8"/>
                <w:noProof/>
              </w:rPr>
              <w:instrText xml:space="preserve"> </w:instrText>
            </w:r>
            <w:r w:rsidRPr="006B28F1">
              <w:rPr>
                <w:rStyle w:val="a8"/>
                <w:noProof/>
              </w:rPr>
            </w:r>
            <w:r w:rsidRPr="006B28F1">
              <w:rPr>
                <w:rStyle w:val="a8"/>
                <w:noProof/>
              </w:rPr>
              <w:fldChar w:fldCharType="separate"/>
            </w:r>
            <w:r w:rsidRPr="006B28F1">
              <w:rPr>
                <w:rStyle w:val="a8"/>
                <w:rFonts w:ascii="Arial Narrow" w:eastAsia="Times New Roman" w:hAnsi="Arial Narrow"/>
                <w:noProof/>
                <w:lang w:eastAsia="ru-RU"/>
              </w:rPr>
              <w:t>3.1.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6B28F1">
              <w:rPr>
                <w:rStyle w:val="a8"/>
                <w:rFonts w:ascii="Arial Narrow" w:eastAsia="Times New Roman" w:hAnsi="Arial Narrow"/>
                <w:noProof/>
                <w:lang w:eastAsia="ru-RU"/>
              </w:rPr>
              <w:t>Общее описание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_Toc158879630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17" w:author="Данил Ахатов" w:date="2024-02-15T08:53:00Z"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  <w:r w:rsidRPr="006B28F1">
              <w:rPr>
                <w:rStyle w:val="a8"/>
                <w:noProof/>
              </w:rPr>
              <w:fldChar w:fldCharType="end"/>
            </w:r>
          </w:ins>
        </w:p>
        <w:p w14:paraId="43AC04A8" w14:textId="320FB559" w:rsidR="00230937" w:rsidRDefault="00230937" w:rsidP="00230937">
          <w:pPr>
            <w:pStyle w:val="21"/>
            <w:rPr>
              <w:ins w:id="18" w:author="Данил Ахатов" w:date="2024-02-15T08:53:00Z"/>
              <w:rFonts w:eastAsiaTheme="minorEastAsia"/>
              <w:noProof/>
              <w:lang w:eastAsia="ru-RU"/>
            </w:rPr>
            <w:pPrChange w:id="19" w:author="Данил Ахатов" w:date="2024-02-15T08:53:00Z">
              <w:pPr>
                <w:pStyle w:val="21"/>
                <w:tabs>
                  <w:tab w:val="left" w:pos="880"/>
                  <w:tab w:val="right" w:leader="dot" w:pos="9912"/>
                </w:tabs>
              </w:pPr>
            </w:pPrChange>
          </w:pPr>
          <w:ins w:id="20" w:author="Данил Ахатов" w:date="2024-02-15T08:53:00Z">
            <w:r w:rsidRPr="006B28F1">
              <w:rPr>
                <w:rStyle w:val="a8"/>
                <w:noProof/>
              </w:rPr>
              <w:fldChar w:fldCharType="begin"/>
            </w:r>
            <w:r w:rsidRPr="006B28F1">
              <w:rPr>
                <w:rStyle w:val="a8"/>
                <w:noProof/>
              </w:rPr>
              <w:instrText xml:space="preserve"> </w:instrText>
            </w:r>
            <w:r>
              <w:rPr>
                <w:noProof/>
              </w:rPr>
              <w:instrText>HYPERLINK \l "_Toc158879631"</w:instrText>
            </w:r>
            <w:r w:rsidRPr="006B28F1">
              <w:rPr>
                <w:rStyle w:val="a8"/>
                <w:noProof/>
              </w:rPr>
              <w:instrText xml:space="preserve"> </w:instrText>
            </w:r>
            <w:r w:rsidRPr="006B28F1">
              <w:rPr>
                <w:rStyle w:val="a8"/>
                <w:noProof/>
              </w:rPr>
            </w:r>
            <w:r w:rsidRPr="006B28F1">
              <w:rPr>
                <w:rStyle w:val="a8"/>
                <w:noProof/>
              </w:rPr>
              <w:fldChar w:fldCharType="separate"/>
            </w:r>
            <w:r w:rsidRPr="006B28F1">
              <w:rPr>
                <w:rStyle w:val="a8"/>
                <w:rFonts w:ascii="Arial Narrow" w:eastAsia="Times New Roman" w:hAnsi="Arial Narrow"/>
                <w:noProof/>
                <w:lang w:eastAsia="ru-RU"/>
              </w:rPr>
              <w:t>3.2.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6B28F1">
              <w:rPr>
                <w:rStyle w:val="a8"/>
                <w:rFonts w:ascii="Arial Narrow" w:eastAsia="Times New Roman" w:hAnsi="Arial Narrow"/>
                <w:noProof/>
                <w:lang w:eastAsia="ru-RU"/>
              </w:rPr>
              <w:t>Требования к аппаратной части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_Toc158879631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21" w:author="Данил Ахатов" w:date="2024-02-15T08:53:00Z"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  <w:r w:rsidRPr="006B28F1">
              <w:rPr>
                <w:rStyle w:val="a8"/>
                <w:noProof/>
              </w:rPr>
              <w:fldChar w:fldCharType="end"/>
            </w:r>
          </w:ins>
        </w:p>
        <w:p w14:paraId="393B8390" w14:textId="3D06C3F0" w:rsidR="00230937" w:rsidRDefault="00230937">
          <w:pPr>
            <w:pStyle w:val="31"/>
            <w:tabs>
              <w:tab w:val="left" w:pos="1320"/>
              <w:tab w:val="right" w:leader="dot" w:pos="9912"/>
            </w:tabs>
            <w:rPr>
              <w:ins w:id="22" w:author="Данил Ахатов" w:date="2024-02-15T08:53:00Z"/>
              <w:rFonts w:eastAsiaTheme="minorEastAsia"/>
              <w:noProof/>
              <w:lang w:eastAsia="ru-RU"/>
            </w:rPr>
          </w:pPr>
          <w:ins w:id="23" w:author="Данил Ахатов" w:date="2024-02-15T08:53:00Z">
            <w:r w:rsidRPr="006B28F1">
              <w:rPr>
                <w:rStyle w:val="a8"/>
                <w:noProof/>
              </w:rPr>
              <w:fldChar w:fldCharType="begin"/>
            </w:r>
            <w:r w:rsidRPr="006B28F1">
              <w:rPr>
                <w:rStyle w:val="a8"/>
                <w:noProof/>
              </w:rPr>
              <w:instrText xml:space="preserve"> </w:instrText>
            </w:r>
            <w:r>
              <w:rPr>
                <w:noProof/>
              </w:rPr>
              <w:instrText>HYPERLINK \l "_Toc158879632"</w:instrText>
            </w:r>
            <w:r w:rsidRPr="006B28F1">
              <w:rPr>
                <w:rStyle w:val="a8"/>
                <w:noProof/>
              </w:rPr>
              <w:instrText xml:space="preserve"> </w:instrText>
            </w:r>
            <w:r w:rsidRPr="006B28F1">
              <w:rPr>
                <w:rStyle w:val="a8"/>
                <w:noProof/>
              </w:rPr>
            </w:r>
            <w:r w:rsidRPr="006B28F1">
              <w:rPr>
                <w:rStyle w:val="a8"/>
                <w:noProof/>
              </w:rPr>
              <w:fldChar w:fldCharType="separate"/>
            </w:r>
            <w:r w:rsidRPr="006B28F1">
              <w:rPr>
                <w:rStyle w:val="a8"/>
                <w:rFonts w:ascii="Arial Narrow" w:eastAsia="Times New Roman" w:hAnsi="Arial Narrow"/>
                <w:noProof/>
                <w:lang w:eastAsia="ru-RU"/>
              </w:rPr>
              <w:t>3.2.1.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6B28F1">
              <w:rPr>
                <w:rStyle w:val="a8"/>
                <w:rFonts w:ascii="Arial Narrow" w:eastAsia="Times New Roman" w:hAnsi="Arial Narrow"/>
                <w:noProof/>
                <w:lang w:eastAsia="ru-RU"/>
              </w:rPr>
              <w:t>ИКЗ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_Toc158879632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24" w:author="Данил Ахатов" w:date="2024-02-15T08:53:00Z"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  <w:r w:rsidRPr="006B28F1">
              <w:rPr>
                <w:rStyle w:val="a8"/>
                <w:noProof/>
              </w:rPr>
              <w:fldChar w:fldCharType="end"/>
            </w:r>
          </w:ins>
        </w:p>
        <w:p w14:paraId="3B32FFAF" w14:textId="3A7F85FA" w:rsidR="00230937" w:rsidRDefault="00230937">
          <w:pPr>
            <w:pStyle w:val="31"/>
            <w:tabs>
              <w:tab w:val="left" w:pos="1320"/>
              <w:tab w:val="right" w:leader="dot" w:pos="9912"/>
            </w:tabs>
            <w:rPr>
              <w:ins w:id="25" w:author="Данил Ахатов" w:date="2024-02-15T08:53:00Z"/>
              <w:rFonts w:eastAsiaTheme="minorEastAsia"/>
              <w:noProof/>
              <w:lang w:eastAsia="ru-RU"/>
            </w:rPr>
          </w:pPr>
          <w:ins w:id="26" w:author="Данил Ахатов" w:date="2024-02-15T08:53:00Z">
            <w:r w:rsidRPr="006B28F1">
              <w:rPr>
                <w:rStyle w:val="a8"/>
                <w:noProof/>
              </w:rPr>
              <w:fldChar w:fldCharType="begin"/>
            </w:r>
            <w:r w:rsidRPr="006B28F1">
              <w:rPr>
                <w:rStyle w:val="a8"/>
                <w:noProof/>
              </w:rPr>
              <w:instrText xml:space="preserve"> </w:instrText>
            </w:r>
            <w:r>
              <w:rPr>
                <w:noProof/>
              </w:rPr>
              <w:instrText>HYPERLINK \l "_Toc158879633"</w:instrText>
            </w:r>
            <w:r w:rsidRPr="006B28F1">
              <w:rPr>
                <w:rStyle w:val="a8"/>
                <w:noProof/>
              </w:rPr>
              <w:instrText xml:space="preserve"> </w:instrText>
            </w:r>
            <w:r w:rsidRPr="006B28F1">
              <w:rPr>
                <w:rStyle w:val="a8"/>
                <w:noProof/>
              </w:rPr>
            </w:r>
            <w:r w:rsidRPr="006B28F1">
              <w:rPr>
                <w:rStyle w:val="a8"/>
                <w:noProof/>
              </w:rPr>
              <w:fldChar w:fldCharType="separate"/>
            </w:r>
            <w:r w:rsidRPr="006B28F1">
              <w:rPr>
                <w:rStyle w:val="a8"/>
                <w:rFonts w:ascii="Arial Narrow" w:eastAsia="Times New Roman" w:hAnsi="Arial Narrow"/>
                <w:noProof/>
                <w:lang w:eastAsia="ru-RU"/>
              </w:rPr>
              <w:t>3.2.2.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6B28F1">
              <w:rPr>
                <w:rStyle w:val="a8"/>
                <w:rFonts w:ascii="Arial Narrow" w:eastAsia="Times New Roman" w:hAnsi="Arial Narrow"/>
                <w:noProof/>
                <w:lang w:val="en-US" w:eastAsia="ru-RU"/>
              </w:rPr>
              <w:t>УСПД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_Toc158879633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27" w:author="Данил Ахатов" w:date="2024-02-15T08:53:00Z"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  <w:r w:rsidRPr="006B28F1">
              <w:rPr>
                <w:rStyle w:val="a8"/>
                <w:noProof/>
              </w:rPr>
              <w:fldChar w:fldCharType="end"/>
            </w:r>
          </w:ins>
        </w:p>
        <w:p w14:paraId="2E87A448" w14:textId="112A4D90" w:rsidR="00230937" w:rsidRDefault="00230937" w:rsidP="00230937">
          <w:pPr>
            <w:pStyle w:val="21"/>
            <w:rPr>
              <w:ins w:id="28" w:author="Данил Ахатов" w:date="2024-02-15T08:53:00Z"/>
              <w:rFonts w:eastAsiaTheme="minorEastAsia"/>
              <w:noProof/>
              <w:lang w:eastAsia="ru-RU"/>
            </w:rPr>
            <w:pPrChange w:id="29" w:author="Данил Ахатов" w:date="2024-02-15T08:53:00Z">
              <w:pPr>
                <w:pStyle w:val="21"/>
                <w:tabs>
                  <w:tab w:val="left" w:pos="880"/>
                  <w:tab w:val="right" w:leader="dot" w:pos="9912"/>
                </w:tabs>
              </w:pPr>
            </w:pPrChange>
          </w:pPr>
          <w:ins w:id="30" w:author="Данил Ахатов" w:date="2024-02-15T08:53:00Z">
            <w:r w:rsidRPr="006B28F1">
              <w:rPr>
                <w:rStyle w:val="a8"/>
                <w:noProof/>
              </w:rPr>
              <w:fldChar w:fldCharType="begin"/>
            </w:r>
            <w:r w:rsidRPr="006B28F1">
              <w:rPr>
                <w:rStyle w:val="a8"/>
                <w:noProof/>
              </w:rPr>
              <w:instrText xml:space="preserve"> </w:instrText>
            </w:r>
            <w:r>
              <w:rPr>
                <w:noProof/>
              </w:rPr>
              <w:instrText>HYPERLINK \l "_Toc158879634"</w:instrText>
            </w:r>
            <w:r w:rsidRPr="006B28F1">
              <w:rPr>
                <w:rStyle w:val="a8"/>
                <w:noProof/>
              </w:rPr>
              <w:instrText xml:space="preserve"> </w:instrText>
            </w:r>
            <w:r w:rsidRPr="006B28F1">
              <w:rPr>
                <w:rStyle w:val="a8"/>
                <w:noProof/>
              </w:rPr>
            </w:r>
            <w:r w:rsidRPr="006B28F1">
              <w:rPr>
                <w:rStyle w:val="a8"/>
                <w:noProof/>
              </w:rPr>
              <w:fldChar w:fldCharType="separate"/>
            </w:r>
            <w:r w:rsidRPr="006B28F1">
              <w:rPr>
                <w:rStyle w:val="a8"/>
                <w:rFonts w:ascii="Arial Narrow" w:eastAsia="Times New Roman" w:hAnsi="Arial Narrow"/>
                <w:noProof/>
                <w:lang w:eastAsia="ru-RU"/>
              </w:rPr>
              <w:t>3.3.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6B28F1">
              <w:rPr>
                <w:rStyle w:val="a8"/>
                <w:rFonts w:ascii="Arial Narrow" w:eastAsia="Times New Roman" w:hAnsi="Arial Narrow"/>
                <w:noProof/>
                <w:lang w:eastAsia="ru-RU"/>
              </w:rPr>
              <w:t>Режимы работы устройств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_Toc158879634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31" w:author="Данил Ахатов" w:date="2024-02-15T08:53:00Z"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  <w:r w:rsidRPr="006B28F1">
              <w:rPr>
                <w:rStyle w:val="a8"/>
                <w:noProof/>
              </w:rPr>
              <w:fldChar w:fldCharType="end"/>
            </w:r>
          </w:ins>
        </w:p>
        <w:p w14:paraId="24B6317A" w14:textId="726D466F" w:rsidR="00230937" w:rsidRDefault="00230937" w:rsidP="00230937">
          <w:pPr>
            <w:pStyle w:val="21"/>
            <w:rPr>
              <w:ins w:id="32" w:author="Данил Ахатов" w:date="2024-02-15T08:53:00Z"/>
              <w:rFonts w:eastAsiaTheme="minorEastAsia"/>
              <w:noProof/>
              <w:lang w:eastAsia="ru-RU"/>
            </w:rPr>
            <w:pPrChange w:id="33" w:author="Данил Ахатов" w:date="2024-02-15T08:53:00Z">
              <w:pPr>
                <w:pStyle w:val="21"/>
                <w:tabs>
                  <w:tab w:val="left" w:pos="880"/>
                  <w:tab w:val="right" w:leader="dot" w:pos="9912"/>
                </w:tabs>
              </w:pPr>
            </w:pPrChange>
          </w:pPr>
          <w:ins w:id="34" w:author="Данил Ахатов" w:date="2024-02-15T08:53:00Z">
            <w:r w:rsidRPr="006B28F1">
              <w:rPr>
                <w:rStyle w:val="a8"/>
                <w:noProof/>
              </w:rPr>
              <w:fldChar w:fldCharType="begin"/>
            </w:r>
            <w:r w:rsidRPr="006B28F1">
              <w:rPr>
                <w:rStyle w:val="a8"/>
                <w:noProof/>
              </w:rPr>
              <w:instrText xml:space="preserve"> </w:instrText>
            </w:r>
            <w:r>
              <w:rPr>
                <w:noProof/>
              </w:rPr>
              <w:instrText>HYPERLINK \l "_Toc158879636"</w:instrText>
            </w:r>
            <w:r w:rsidRPr="006B28F1">
              <w:rPr>
                <w:rStyle w:val="a8"/>
                <w:noProof/>
              </w:rPr>
              <w:instrText xml:space="preserve"> </w:instrText>
            </w:r>
            <w:r w:rsidRPr="006B28F1">
              <w:rPr>
                <w:rStyle w:val="a8"/>
                <w:noProof/>
              </w:rPr>
            </w:r>
            <w:r w:rsidRPr="006B28F1">
              <w:rPr>
                <w:rStyle w:val="a8"/>
                <w:noProof/>
              </w:rPr>
              <w:fldChar w:fldCharType="separate"/>
            </w:r>
            <w:r w:rsidRPr="006B28F1">
              <w:rPr>
                <w:rStyle w:val="a8"/>
                <w:rFonts w:ascii="Arial Narrow" w:eastAsia="Times New Roman" w:hAnsi="Arial Narrow"/>
                <w:noProof/>
                <w:lang w:eastAsia="ru-RU"/>
              </w:rPr>
              <w:t>3.4.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6B28F1">
              <w:rPr>
                <w:rStyle w:val="a8"/>
                <w:rFonts w:ascii="Arial Narrow" w:eastAsia="Times New Roman" w:hAnsi="Arial Narrow"/>
                <w:noProof/>
                <w:lang w:eastAsia="ru-RU"/>
              </w:rPr>
              <w:t>Требования к климатическому исполнению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_Toc158879636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35" w:author="Данил Ахатов" w:date="2024-02-15T08:53:00Z"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  <w:r w:rsidRPr="006B28F1">
              <w:rPr>
                <w:rStyle w:val="a8"/>
                <w:noProof/>
              </w:rPr>
              <w:fldChar w:fldCharType="end"/>
            </w:r>
          </w:ins>
        </w:p>
        <w:p w14:paraId="7C94EE8E" w14:textId="0E4B0176" w:rsidR="00230937" w:rsidRDefault="00230937" w:rsidP="00230937">
          <w:pPr>
            <w:pStyle w:val="21"/>
            <w:rPr>
              <w:ins w:id="36" w:author="Данил Ахатов" w:date="2024-02-15T08:53:00Z"/>
              <w:rFonts w:eastAsiaTheme="minorEastAsia"/>
              <w:noProof/>
              <w:lang w:eastAsia="ru-RU"/>
            </w:rPr>
            <w:pPrChange w:id="37" w:author="Данил Ахатов" w:date="2024-02-15T08:53:00Z">
              <w:pPr>
                <w:pStyle w:val="21"/>
                <w:tabs>
                  <w:tab w:val="left" w:pos="880"/>
                  <w:tab w:val="right" w:leader="dot" w:pos="9912"/>
                </w:tabs>
              </w:pPr>
            </w:pPrChange>
          </w:pPr>
          <w:ins w:id="38" w:author="Данил Ахатов" w:date="2024-02-15T08:53:00Z">
            <w:r w:rsidRPr="006B28F1">
              <w:rPr>
                <w:rStyle w:val="a8"/>
                <w:noProof/>
              </w:rPr>
              <w:fldChar w:fldCharType="begin"/>
            </w:r>
            <w:r w:rsidRPr="006B28F1">
              <w:rPr>
                <w:rStyle w:val="a8"/>
                <w:noProof/>
              </w:rPr>
              <w:instrText xml:space="preserve"> </w:instrText>
            </w:r>
            <w:r>
              <w:rPr>
                <w:noProof/>
              </w:rPr>
              <w:instrText>HYPERLINK \l "_Toc158879637"</w:instrText>
            </w:r>
            <w:r w:rsidRPr="006B28F1">
              <w:rPr>
                <w:rStyle w:val="a8"/>
                <w:noProof/>
              </w:rPr>
              <w:instrText xml:space="preserve"> </w:instrText>
            </w:r>
            <w:r w:rsidRPr="006B28F1">
              <w:rPr>
                <w:rStyle w:val="a8"/>
                <w:noProof/>
              </w:rPr>
            </w:r>
            <w:r w:rsidRPr="006B28F1">
              <w:rPr>
                <w:rStyle w:val="a8"/>
                <w:noProof/>
              </w:rPr>
              <w:fldChar w:fldCharType="separate"/>
            </w:r>
            <w:r w:rsidRPr="006B28F1">
              <w:rPr>
                <w:rStyle w:val="a8"/>
                <w:rFonts w:ascii="Arial Narrow" w:eastAsia="Times New Roman" w:hAnsi="Arial Narrow"/>
                <w:noProof/>
                <w:lang w:eastAsia="ru-RU"/>
              </w:rPr>
              <w:t>3.5.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6B28F1">
              <w:rPr>
                <w:rStyle w:val="a8"/>
                <w:rFonts w:ascii="Arial Narrow" w:eastAsia="Times New Roman" w:hAnsi="Arial Narrow"/>
                <w:noProof/>
                <w:lang w:eastAsia="ru-RU"/>
              </w:rPr>
              <w:t>Требования к ПЗУ ИКЗ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_Toc158879637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39" w:author="Данил Ахатов" w:date="2024-02-15T08:53:00Z"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  <w:r w:rsidRPr="006B28F1">
              <w:rPr>
                <w:rStyle w:val="a8"/>
                <w:noProof/>
              </w:rPr>
              <w:fldChar w:fldCharType="end"/>
            </w:r>
          </w:ins>
        </w:p>
        <w:p w14:paraId="7890CA99" w14:textId="36805AB0" w:rsidR="00230937" w:rsidRDefault="00230937" w:rsidP="00230937">
          <w:pPr>
            <w:pStyle w:val="21"/>
            <w:rPr>
              <w:ins w:id="40" w:author="Данил Ахатов" w:date="2024-02-15T08:53:00Z"/>
              <w:rFonts w:eastAsiaTheme="minorEastAsia"/>
              <w:noProof/>
              <w:lang w:eastAsia="ru-RU"/>
            </w:rPr>
            <w:pPrChange w:id="41" w:author="Данил Ахатов" w:date="2024-02-15T08:53:00Z">
              <w:pPr>
                <w:pStyle w:val="21"/>
                <w:tabs>
                  <w:tab w:val="left" w:pos="880"/>
                  <w:tab w:val="right" w:leader="dot" w:pos="9912"/>
                </w:tabs>
              </w:pPr>
            </w:pPrChange>
          </w:pPr>
          <w:ins w:id="42" w:author="Данил Ахатов" w:date="2024-02-15T08:53:00Z">
            <w:r w:rsidRPr="006B28F1">
              <w:rPr>
                <w:rStyle w:val="a8"/>
                <w:noProof/>
              </w:rPr>
              <w:fldChar w:fldCharType="begin"/>
            </w:r>
            <w:r w:rsidRPr="006B28F1">
              <w:rPr>
                <w:rStyle w:val="a8"/>
                <w:noProof/>
              </w:rPr>
              <w:instrText xml:space="preserve"> </w:instrText>
            </w:r>
            <w:r>
              <w:rPr>
                <w:noProof/>
              </w:rPr>
              <w:instrText>HYPERLINK \l "_Toc158879638"</w:instrText>
            </w:r>
            <w:r w:rsidRPr="006B28F1">
              <w:rPr>
                <w:rStyle w:val="a8"/>
                <w:noProof/>
              </w:rPr>
              <w:instrText xml:space="preserve"> </w:instrText>
            </w:r>
            <w:r w:rsidRPr="006B28F1">
              <w:rPr>
                <w:rStyle w:val="a8"/>
                <w:noProof/>
              </w:rPr>
            </w:r>
            <w:r w:rsidRPr="006B28F1">
              <w:rPr>
                <w:rStyle w:val="a8"/>
                <w:noProof/>
              </w:rPr>
              <w:fldChar w:fldCharType="separate"/>
            </w:r>
            <w:r w:rsidRPr="006B28F1">
              <w:rPr>
                <w:rStyle w:val="a8"/>
                <w:rFonts w:ascii="Arial Narrow" w:eastAsia="Times New Roman" w:hAnsi="Arial Narrow"/>
                <w:noProof/>
                <w:lang w:eastAsia="ru-RU"/>
              </w:rPr>
              <w:t>3.6.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6B28F1">
              <w:rPr>
                <w:rStyle w:val="a8"/>
                <w:rFonts w:ascii="Arial Narrow" w:eastAsia="Times New Roman" w:hAnsi="Arial Narrow"/>
                <w:noProof/>
                <w:lang w:eastAsia="ru-RU"/>
              </w:rPr>
              <w:t>Индикация устройства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_Toc158879638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43" w:author="Данил Ахатов" w:date="2024-02-15T08:53:00Z"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  <w:r w:rsidRPr="006B28F1">
              <w:rPr>
                <w:rStyle w:val="a8"/>
                <w:noProof/>
              </w:rPr>
              <w:fldChar w:fldCharType="end"/>
            </w:r>
          </w:ins>
        </w:p>
        <w:p w14:paraId="65B94A16" w14:textId="2EFBD99B" w:rsidR="00230937" w:rsidRDefault="00230937" w:rsidP="00230937">
          <w:pPr>
            <w:pStyle w:val="21"/>
            <w:rPr>
              <w:ins w:id="44" w:author="Данил Ахатов" w:date="2024-02-15T08:53:00Z"/>
              <w:rFonts w:eastAsiaTheme="minorEastAsia"/>
              <w:noProof/>
              <w:lang w:eastAsia="ru-RU"/>
            </w:rPr>
            <w:pPrChange w:id="45" w:author="Данил Ахатов" w:date="2024-02-15T08:53:00Z">
              <w:pPr>
                <w:pStyle w:val="21"/>
                <w:tabs>
                  <w:tab w:val="left" w:pos="880"/>
                  <w:tab w:val="right" w:leader="dot" w:pos="9912"/>
                </w:tabs>
              </w:pPr>
            </w:pPrChange>
          </w:pPr>
          <w:ins w:id="46" w:author="Данил Ахатов" w:date="2024-02-15T08:53:00Z">
            <w:r w:rsidRPr="006B28F1">
              <w:rPr>
                <w:rStyle w:val="a8"/>
                <w:noProof/>
              </w:rPr>
              <w:fldChar w:fldCharType="begin"/>
            </w:r>
            <w:r w:rsidRPr="006B28F1">
              <w:rPr>
                <w:rStyle w:val="a8"/>
                <w:noProof/>
              </w:rPr>
              <w:instrText xml:space="preserve"> </w:instrText>
            </w:r>
            <w:r>
              <w:rPr>
                <w:noProof/>
              </w:rPr>
              <w:instrText>HYPERLINK \l "_Toc158879639"</w:instrText>
            </w:r>
            <w:r w:rsidRPr="006B28F1">
              <w:rPr>
                <w:rStyle w:val="a8"/>
                <w:noProof/>
              </w:rPr>
              <w:instrText xml:space="preserve"> </w:instrText>
            </w:r>
            <w:r w:rsidRPr="006B28F1">
              <w:rPr>
                <w:rStyle w:val="a8"/>
                <w:noProof/>
              </w:rPr>
            </w:r>
            <w:r w:rsidRPr="006B28F1">
              <w:rPr>
                <w:rStyle w:val="a8"/>
                <w:noProof/>
              </w:rPr>
              <w:fldChar w:fldCharType="separate"/>
            </w:r>
            <w:r w:rsidRPr="006B28F1">
              <w:rPr>
                <w:rStyle w:val="a8"/>
                <w:rFonts w:ascii="Arial Narrow" w:eastAsia="Times New Roman" w:hAnsi="Arial Narrow"/>
                <w:noProof/>
                <w:lang w:eastAsia="ru-RU"/>
              </w:rPr>
              <w:t>3.7.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6B28F1">
              <w:rPr>
                <w:rStyle w:val="a8"/>
                <w:rFonts w:ascii="Arial Narrow" w:eastAsia="Times New Roman" w:hAnsi="Arial Narrow"/>
                <w:noProof/>
                <w:lang w:eastAsia="ru-RU"/>
              </w:rPr>
              <w:t>Логика обнаружения повреждений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_Toc158879639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47" w:author="Данил Ахатов" w:date="2024-02-15T08:53:00Z"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  <w:r w:rsidRPr="006B28F1">
              <w:rPr>
                <w:rStyle w:val="a8"/>
                <w:noProof/>
              </w:rPr>
              <w:fldChar w:fldCharType="end"/>
            </w:r>
          </w:ins>
        </w:p>
        <w:p w14:paraId="105C2D99" w14:textId="3D93127C" w:rsidR="00230937" w:rsidRDefault="00230937">
          <w:pPr>
            <w:pStyle w:val="31"/>
            <w:tabs>
              <w:tab w:val="left" w:pos="1320"/>
              <w:tab w:val="right" w:leader="dot" w:pos="9912"/>
            </w:tabs>
            <w:rPr>
              <w:ins w:id="48" w:author="Данил Ахатов" w:date="2024-02-15T08:53:00Z"/>
              <w:rFonts w:eastAsiaTheme="minorEastAsia"/>
              <w:noProof/>
              <w:lang w:eastAsia="ru-RU"/>
            </w:rPr>
          </w:pPr>
          <w:ins w:id="49" w:author="Данил Ахатов" w:date="2024-02-15T08:53:00Z">
            <w:r w:rsidRPr="006B28F1">
              <w:rPr>
                <w:rStyle w:val="a8"/>
                <w:noProof/>
              </w:rPr>
              <w:fldChar w:fldCharType="begin"/>
            </w:r>
            <w:r w:rsidRPr="006B28F1">
              <w:rPr>
                <w:rStyle w:val="a8"/>
                <w:noProof/>
              </w:rPr>
              <w:instrText xml:space="preserve"> </w:instrText>
            </w:r>
            <w:r>
              <w:rPr>
                <w:noProof/>
              </w:rPr>
              <w:instrText>HYPERLINK \l "_Toc158879640"</w:instrText>
            </w:r>
            <w:r w:rsidRPr="006B28F1">
              <w:rPr>
                <w:rStyle w:val="a8"/>
                <w:noProof/>
              </w:rPr>
              <w:instrText xml:space="preserve"> </w:instrText>
            </w:r>
            <w:r w:rsidRPr="006B28F1">
              <w:rPr>
                <w:rStyle w:val="a8"/>
                <w:noProof/>
              </w:rPr>
            </w:r>
            <w:r w:rsidRPr="006B28F1">
              <w:rPr>
                <w:rStyle w:val="a8"/>
                <w:noProof/>
              </w:rPr>
              <w:fldChar w:fldCharType="separate"/>
            </w:r>
            <w:r w:rsidRPr="006B28F1">
              <w:rPr>
                <w:rStyle w:val="a8"/>
                <w:rFonts w:ascii="Arial Narrow" w:eastAsia="Times New Roman" w:hAnsi="Arial Narrow"/>
                <w:noProof/>
                <w:lang w:eastAsia="ru-RU"/>
              </w:rPr>
              <w:t>3.7.1.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6B28F1">
              <w:rPr>
                <w:rStyle w:val="a8"/>
                <w:rFonts w:ascii="Arial Narrow" w:eastAsia="Times New Roman" w:hAnsi="Arial Narrow"/>
                <w:noProof/>
                <w:lang w:eastAsia="ru-RU"/>
              </w:rPr>
              <w:t>Предотвращение ложного срабатывания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_Toc158879640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50" w:author="Данил Ахатов" w:date="2024-02-15T08:53:00Z"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  <w:r w:rsidRPr="006B28F1">
              <w:rPr>
                <w:rStyle w:val="a8"/>
                <w:noProof/>
              </w:rPr>
              <w:fldChar w:fldCharType="end"/>
            </w:r>
          </w:ins>
        </w:p>
        <w:p w14:paraId="3B4E06DF" w14:textId="0C650CF7" w:rsidR="00230937" w:rsidRDefault="00230937">
          <w:pPr>
            <w:pStyle w:val="31"/>
            <w:tabs>
              <w:tab w:val="left" w:pos="1320"/>
              <w:tab w:val="right" w:leader="dot" w:pos="9912"/>
            </w:tabs>
            <w:rPr>
              <w:ins w:id="51" w:author="Данил Ахатов" w:date="2024-02-15T08:53:00Z"/>
              <w:rFonts w:eastAsiaTheme="minorEastAsia"/>
              <w:noProof/>
              <w:lang w:eastAsia="ru-RU"/>
            </w:rPr>
          </w:pPr>
          <w:ins w:id="52" w:author="Данил Ахатов" w:date="2024-02-15T08:53:00Z">
            <w:r w:rsidRPr="006B28F1">
              <w:rPr>
                <w:rStyle w:val="a8"/>
                <w:noProof/>
              </w:rPr>
              <w:fldChar w:fldCharType="begin"/>
            </w:r>
            <w:r w:rsidRPr="006B28F1">
              <w:rPr>
                <w:rStyle w:val="a8"/>
                <w:noProof/>
              </w:rPr>
              <w:instrText xml:space="preserve"> </w:instrText>
            </w:r>
            <w:r>
              <w:rPr>
                <w:noProof/>
              </w:rPr>
              <w:instrText>HYPERLINK \l "_Toc158879641"</w:instrText>
            </w:r>
            <w:r w:rsidRPr="006B28F1">
              <w:rPr>
                <w:rStyle w:val="a8"/>
                <w:noProof/>
              </w:rPr>
              <w:instrText xml:space="preserve"> </w:instrText>
            </w:r>
            <w:r w:rsidRPr="006B28F1">
              <w:rPr>
                <w:rStyle w:val="a8"/>
                <w:noProof/>
              </w:rPr>
            </w:r>
            <w:r w:rsidRPr="006B28F1">
              <w:rPr>
                <w:rStyle w:val="a8"/>
                <w:noProof/>
              </w:rPr>
              <w:fldChar w:fldCharType="separate"/>
            </w:r>
            <w:r w:rsidRPr="006B28F1">
              <w:rPr>
                <w:rStyle w:val="a8"/>
                <w:rFonts w:ascii="Arial Narrow" w:eastAsia="Times New Roman" w:hAnsi="Arial Narrow"/>
                <w:noProof/>
                <w:lang w:eastAsia="ru-RU"/>
              </w:rPr>
              <w:t>3.7.2.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6B28F1">
              <w:rPr>
                <w:rStyle w:val="a8"/>
                <w:rFonts w:ascii="Arial Narrow" w:eastAsia="Times New Roman" w:hAnsi="Arial Narrow"/>
                <w:noProof/>
                <w:lang w:eastAsia="ru-RU"/>
              </w:rPr>
              <w:t>Обнаружение короткого замыкания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_Toc158879641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53" w:author="Данил Ахатов" w:date="2024-02-15T08:53:00Z"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  <w:r w:rsidRPr="006B28F1">
              <w:rPr>
                <w:rStyle w:val="a8"/>
                <w:noProof/>
              </w:rPr>
              <w:fldChar w:fldCharType="end"/>
            </w:r>
          </w:ins>
        </w:p>
        <w:p w14:paraId="3B6A6D02" w14:textId="03CFE7BD" w:rsidR="00230937" w:rsidRDefault="00230937">
          <w:pPr>
            <w:pStyle w:val="31"/>
            <w:tabs>
              <w:tab w:val="left" w:pos="1320"/>
              <w:tab w:val="right" w:leader="dot" w:pos="9912"/>
            </w:tabs>
            <w:rPr>
              <w:ins w:id="54" w:author="Данил Ахатов" w:date="2024-02-15T08:53:00Z"/>
              <w:rFonts w:eastAsiaTheme="minorEastAsia"/>
              <w:noProof/>
              <w:lang w:eastAsia="ru-RU"/>
            </w:rPr>
          </w:pPr>
          <w:ins w:id="55" w:author="Данил Ахатов" w:date="2024-02-15T08:53:00Z">
            <w:r w:rsidRPr="006B28F1">
              <w:rPr>
                <w:rStyle w:val="a8"/>
                <w:noProof/>
              </w:rPr>
              <w:fldChar w:fldCharType="begin"/>
            </w:r>
            <w:r w:rsidRPr="006B28F1">
              <w:rPr>
                <w:rStyle w:val="a8"/>
                <w:noProof/>
              </w:rPr>
              <w:instrText xml:space="preserve"> </w:instrText>
            </w:r>
            <w:r>
              <w:rPr>
                <w:noProof/>
              </w:rPr>
              <w:instrText>HYPERLINK \l "_Toc158879642"</w:instrText>
            </w:r>
            <w:r w:rsidRPr="006B28F1">
              <w:rPr>
                <w:rStyle w:val="a8"/>
                <w:noProof/>
              </w:rPr>
              <w:instrText xml:space="preserve"> </w:instrText>
            </w:r>
            <w:r w:rsidRPr="006B28F1">
              <w:rPr>
                <w:rStyle w:val="a8"/>
                <w:noProof/>
              </w:rPr>
            </w:r>
            <w:r w:rsidRPr="006B28F1">
              <w:rPr>
                <w:rStyle w:val="a8"/>
                <w:noProof/>
              </w:rPr>
              <w:fldChar w:fldCharType="separate"/>
            </w:r>
            <w:r w:rsidRPr="006B28F1">
              <w:rPr>
                <w:rStyle w:val="a8"/>
                <w:rFonts w:ascii="Arial Narrow" w:eastAsia="Times New Roman" w:hAnsi="Arial Narrow"/>
                <w:noProof/>
                <w:lang w:eastAsia="ru-RU"/>
              </w:rPr>
              <w:t>3.7.3.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6B28F1">
              <w:rPr>
                <w:rStyle w:val="a8"/>
                <w:rFonts w:ascii="Arial Narrow" w:eastAsia="Times New Roman" w:hAnsi="Arial Narrow"/>
                <w:noProof/>
                <w:lang w:eastAsia="ru-RU"/>
              </w:rPr>
              <w:t>Обнаружение ОЗЗ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_Toc158879642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56" w:author="Данил Ахатов" w:date="2024-02-15T08:53:00Z"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  <w:r w:rsidRPr="006B28F1">
              <w:rPr>
                <w:rStyle w:val="a8"/>
                <w:noProof/>
              </w:rPr>
              <w:fldChar w:fldCharType="end"/>
            </w:r>
          </w:ins>
        </w:p>
        <w:p w14:paraId="7CE4B0F4" w14:textId="00651D91" w:rsidR="00230937" w:rsidRDefault="00230937">
          <w:pPr>
            <w:pStyle w:val="31"/>
            <w:tabs>
              <w:tab w:val="left" w:pos="1320"/>
              <w:tab w:val="right" w:leader="dot" w:pos="9912"/>
            </w:tabs>
            <w:rPr>
              <w:ins w:id="57" w:author="Данил Ахатов" w:date="2024-02-15T08:53:00Z"/>
              <w:rFonts w:eastAsiaTheme="minorEastAsia"/>
              <w:noProof/>
              <w:lang w:eastAsia="ru-RU"/>
            </w:rPr>
          </w:pPr>
          <w:ins w:id="58" w:author="Данил Ахатов" w:date="2024-02-15T08:53:00Z">
            <w:r w:rsidRPr="006B28F1">
              <w:rPr>
                <w:rStyle w:val="a8"/>
                <w:noProof/>
              </w:rPr>
              <w:fldChar w:fldCharType="begin"/>
            </w:r>
            <w:r w:rsidRPr="006B28F1">
              <w:rPr>
                <w:rStyle w:val="a8"/>
                <w:noProof/>
              </w:rPr>
              <w:instrText xml:space="preserve"> </w:instrText>
            </w:r>
            <w:r>
              <w:rPr>
                <w:noProof/>
              </w:rPr>
              <w:instrText>HYPERLINK \l "_Toc158879643"</w:instrText>
            </w:r>
            <w:r w:rsidRPr="006B28F1">
              <w:rPr>
                <w:rStyle w:val="a8"/>
                <w:noProof/>
              </w:rPr>
              <w:instrText xml:space="preserve"> </w:instrText>
            </w:r>
            <w:r w:rsidRPr="006B28F1">
              <w:rPr>
                <w:rStyle w:val="a8"/>
                <w:noProof/>
              </w:rPr>
            </w:r>
            <w:r w:rsidRPr="006B28F1">
              <w:rPr>
                <w:rStyle w:val="a8"/>
                <w:noProof/>
              </w:rPr>
              <w:fldChar w:fldCharType="separate"/>
            </w:r>
            <w:r w:rsidRPr="006B28F1">
              <w:rPr>
                <w:rStyle w:val="a8"/>
                <w:rFonts w:ascii="Arial Narrow" w:eastAsia="Times New Roman" w:hAnsi="Arial Narrow"/>
                <w:noProof/>
                <w:lang w:eastAsia="ru-RU"/>
              </w:rPr>
              <w:t>3.7.4.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6B28F1">
              <w:rPr>
                <w:rStyle w:val="a8"/>
                <w:rFonts w:ascii="Arial Narrow" w:eastAsia="Times New Roman" w:hAnsi="Arial Narrow"/>
                <w:noProof/>
                <w:lang w:eastAsia="ru-RU"/>
              </w:rPr>
              <w:t>Передача значения тока нагрузки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_Toc158879643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59" w:author="Данил Ахатов" w:date="2024-02-15T08:53:00Z"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  <w:r w:rsidRPr="006B28F1">
              <w:rPr>
                <w:rStyle w:val="a8"/>
                <w:noProof/>
              </w:rPr>
              <w:fldChar w:fldCharType="end"/>
            </w:r>
          </w:ins>
        </w:p>
        <w:p w14:paraId="6C656890" w14:textId="165C88DA" w:rsidR="00230937" w:rsidRDefault="00230937" w:rsidP="00230937">
          <w:pPr>
            <w:pStyle w:val="21"/>
            <w:rPr>
              <w:ins w:id="60" w:author="Данил Ахатов" w:date="2024-02-15T08:53:00Z"/>
              <w:rFonts w:eastAsiaTheme="minorEastAsia"/>
              <w:noProof/>
              <w:lang w:eastAsia="ru-RU"/>
            </w:rPr>
            <w:pPrChange w:id="61" w:author="Данил Ахатов" w:date="2024-02-15T08:53:00Z">
              <w:pPr>
                <w:pStyle w:val="21"/>
                <w:tabs>
                  <w:tab w:val="left" w:pos="880"/>
                  <w:tab w:val="right" w:leader="dot" w:pos="9912"/>
                </w:tabs>
              </w:pPr>
            </w:pPrChange>
          </w:pPr>
          <w:ins w:id="62" w:author="Данил Ахатов" w:date="2024-02-15T08:53:00Z">
            <w:r w:rsidRPr="006B28F1">
              <w:rPr>
                <w:rStyle w:val="a8"/>
                <w:noProof/>
              </w:rPr>
              <w:fldChar w:fldCharType="begin"/>
            </w:r>
            <w:r w:rsidRPr="006B28F1">
              <w:rPr>
                <w:rStyle w:val="a8"/>
                <w:noProof/>
              </w:rPr>
              <w:instrText xml:space="preserve"> </w:instrText>
            </w:r>
            <w:r>
              <w:rPr>
                <w:noProof/>
              </w:rPr>
              <w:instrText>HYPERLINK \l "_Toc158879644"</w:instrText>
            </w:r>
            <w:r w:rsidRPr="006B28F1">
              <w:rPr>
                <w:rStyle w:val="a8"/>
                <w:noProof/>
              </w:rPr>
              <w:instrText xml:space="preserve"> </w:instrText>
            </w:r>
            <w:r w:rsidRPr="006B28F1">
              <w:rPr>
                <w:rStyle w:val="a8"/>
                <w:noProof/>
              </w:rPr>
            </w:r>
            <w:r w:rsidRPr="006B28F1">
              <w:rPr>
                <w:rStyle w:val="a8"/>
                <w:noProof/>
              </w:rPr>
              <w:fldChar w:fldCharType="separate"/>
            </w:r>
            <w:r w:rsidRPr="006B28F1">
              <w:rPr>
                <w:rStyle w:val="a8"/>
                <w:rFonts w:ascii="Arial Narrow" w:eastAsia="Times New Roman" w:hAnsi="Arial Narrow"/>
                <w:noProof/>
                <w:lang w:eastAsia="ru-RU"/>
              </w:rPr>
              <w:t>3.8.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6B28F1">
              <w:rPr>
                <w:rStyle w:val="a8"/>
                <w:rFonts w:ascii="Arial Narrow" w:eastAsia="Times New Roman" w:hAnsi="Arial Narrow"/>
                <w:noProof/>
                <w:lang w:eastAsia="ru-RU"/>
              </w:rPr>
              <w:t>Электропитание устройства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_Toc158879644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63" w:author="Данил Ахатов" w:date="2024-02-15T08:53:00Z"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  <w:r w:rsidRPr="006B28F1">
              <w:rPr>
                <w:rStyle w:val="a8"/>
                <w:noProof/>
              </w:rPr>
              <w:fldChar w:fldCharType="end"/>
            </w:r>
          </w:ins>
        </w:p>
        <w:p w14:paraId="09695A1F" w14:textId="158D20CA" w:rsidR="00230937" w:rsidRDefault="00230937" w:rsidP="00230937">
          <w:pPr>
            <w:pStyle w:val="21"/>
            <w:rPr>
              <w:ins w:id="64" w:author="Данил Ахатов" w:date="2024-02-15T08:53:00Z"/>
              <w:rFonts w:eastAsiaTheme="minorEastAsia"/>
              <w:noProof/>
              <w:lang w:eastAsia="ru-RU"/>
            </w:rPr>
            <w:pPrChange w:id="65" w:author="Данил Ахатов" w:date="2024-02-15T08:53:00Z">
              <w:pPr>
                <w:pStyle w:val="21"/>
                <w:tabs>
                  <w:tab w:val="left" w:pos="880"/>
                  <w:tab w:val="right" w:leader="dot" w:pos="9912"/>
                </w:tabs>
              </w:pPr>
            </w:pPrChange>
          </w:pPr>
          <w:ins w:id="66" w:author="Данил Ахатов" w:date="2024-02-15T08:53:00Z">
            <w:r w:rsidRPr="006B28F1">
              <w:rPr>
                <w:rStyle w:val="a8"/>
                <w:noProof/>
              </w:rPr>
              <w:fldChar w:fldCharType="begin"/>
            </w:r>
            <w:r w:rsidRPr="006B28F1">
              <w:rPr>
                <w:rStyle w:val="a8"/>
                <w:noProof/>
              </w:rPr>
              <w:instrText xml:space="preserve"> </w:instrText>
            </w:r>
            <w:r>
              <w:rPr>
                <w:noProof/>
              </w:rPr>
              <w:instrText>HYPERLINK \l "_Toc158879645"</w:instrText>
            </w:r>
            <w:r w:rsidRPr="006B28F1">
              <w:rPr>
                <w:rStyle w:val="a8"/>
                <w:noProof/>
              </w:rPr>
              <w:instrText xml:space="preserve"> </w:instrText>
            </w:r>
            <w:r w:rsidRPr="006B28F1">
              <w:rPr>
                <w:rStyle w:val="a8"/>
                <w:noProof/>
              </w:rPr>
            </w:r>
            <w:r w:rsidRPr="006B28F1">
              <w:rPr>
                <w:rStyle w:val="a8"/>
                <w:noProof/>
              </w:rPr>
              <w:fldChar w:fldCharType="separate"/>
            </w:r>
            <w:r w:rsidRPr="006B28F1">
              <w:rPr>
                <w:rStyle w:val="a8"/>
                <w:rFonts w:ascii="Arial Narrow" w:eastAsia="Times New Roman" w:hAnsi="Arial Narrow"/>
                <w:noProof/>
                <w:lang w:eastAsia="ru-RU"/>
              </w:rPr>
              <w:t>3.9.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6B28F1">
              <w:rPr>
                <w:rStyle w:val="a8"/>
                <w:rFonts w:ascii="Arial Narrow" w:eastAsia="Times New Roman" w:hAnsi="Arial Narrow"/>
                <w:noProof/>
                <w:lang w:eastAsia="ru-RU"/>
              </w:rPr>
              <w:t>Требования к надежности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_Toc158879645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67" w:author="Данил Ахатов" w:date="2024-02-15T08:53:00Z"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  <w:r w:rsidRPr="006B28F1">
              <w:rPr>
                <w:rStyle w:val="a8"/>
                <w:noProof/>
              </w:rPr>
              <w:fldChar w:fldCharType="end"/>
            </w:r>
          </w:ins>
        </w:p>
        <w:p w14:paraId="29B309D7" w14:textId="4EE3EE63" w:rsidR="00230937" w:rsidRDefault="00230937" w:rsidP="00230937">
          <w:pPr>
            <w:pStyle w:val="21"/>
            <w:rPr>
              <w:ins w:id="68" w:author="Данил Ахатов" w:date="2024-02-15T08:53:00Z"/>
              <w:rFonts w:eastAsiaTheme="minorEastAsia"/>
              <w:noProof/>
              <w:lang w:eastAsia="ru-RU"/>
            </w:rPr>
            <w:pPrChange w:id="69" w:author="Данил Ахатов" w:date="2024-02-15T08:53:00Z">
              <w:pPr>
                <w:pStyle w:val="21"/>
                <w:tabs>
                  <w:tab w:val="left" w:pos="880"/>
                  <w:tab w:val="right" w:leader="dot" w:pos="9912"/>
                </w:tabs>
              </w:pPr>
            </w:pPrChange>
          </w:pPr>
          <w:ins w:id="70" w:author="Данил Ахатов" w:date="2024-02-15T08:53:00Z">
            <w:r w:rsidRPr="006B28F1">
              <w:rPr>
                <w:rStyle w:val="a8"/>
                <w:noProof/>
              </w:rPr>
              <w:fldChar w:fldCharType="begin"/>
            </w:r>
            <w:r w:rsidRPr="006B28F1">
              <w:rPr>
                <w:rStyle w:val="a8"/>
                <w:noProof/>
              </w:rPr>
              <w:instrText xml:space="preserve"> </w:instrText>
            </w:r>
            <w:r>
              <w:rPr>
                <w:noProof/>
              </w:rPr>
              <w:instrText>HYPERLINK \l "_Toc158879646"</w:instrText>
            </w:r>
            <w:r w:rsidRPr="006B28F1">
              <w:rPr>
                <w:rStyle w:val="a8"/>
                <w:noProof/>
              </w:rPr>
              <w:instrText xml:space="preserve"> </w:instrText>
            </w:r>
            <w:r w:rsidRPr="006B28F1">
              <w:rPr>
                <w:rStyle w:val="a8"/>
                <w:noProof/>
              </w:rPr>
            </w:r>
            <w:r w:rsidRPr="006B28F1">
              <w:rPr>
                <w:rStyle w:val="a8"/>
                <w:noProof/>
              </w:rPr>
              <w:fldChar w:fldCharType="separate"/>
            </w:r>
            <w:r w:rsidRPr="006B28F1">
              <w:rPr>
                <w:rStyle w:val="a8"/>
                <w:rFonts w:ascii="Arial Narrow" w:eastAsia="Times New Roman" w:hAnsi="Arial Narrow"/>
                <w:noProof/>
                <w:lang w:eastAsia="ru-RU"/>
              </w:rPr>
              <w:t>3.10.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6B28F1">
              <w:rPr>
                <w:rStyle w:val="a8"/>
                <w:rFonts w:ascii="Arial Narrow" w:eastAsia="Times New Roman" w:hAnsi="Arial Narrow"/>
                <w:noProof/>
                <w:lang w:eastAsia="ru-RU"/>
              </w:rPr>
              <w:t>Требования к самодиагностике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_Toc158879646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71" w:author="Данил Ахатов" w:date="2024-02-15T08:53:00Z"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  <w:r w:rsidRPr="006B28F1">
              <w:rPr>
                <w:rStyle w:val="a8"/>
                <w:noProof/>
              </w:rPr>
              <w:fldChar w:fldCharType="end"/>
            </w:r>
          </w:ins>
        </w:p>
        <w:p w14:paraId="548D47E2" w14:textId="17CE9068" w:rsidR="00230937" w:rsidRDefault="00230937" w:rsidP="00230937">
          <w:pPr>
            <w:pStyle w:val="21"/>
            <w:rPr>
              <w:ins w:id="72" w:author="Данил Ахатов" w:date="2024-02-15T08:53:00Z"/>
              <w:rFonts w:eastAsiaTheme="minorEastAsia"/>
              <w:noProof/>
              <w:lang w:eastAsia="ru-RU"/>
            </w:rPr>
            <w:pPrChange w:id="73" w:author="Данил Ахатов" w:date="2024-02-15T08:53:00Z">
              <w:pPr>
                <w:pStyle w:val="21"/>
                <w:tabs>
                  <w:tab w:val="left" w:pos="880"/>
                  <w:tab w:val="right" w:leader="dot" w:pos="9912"/>
                </w:tabs>
              </w:pPr>
            </w:pPrChange>
          </w:pPr>
          <w:ins w:id="74" w:author="Данил Ахатов" w:date="2024-02-15T08:53:00Z">
            <w:r w:rsidRPr="006B28F1">
              <w:rPr>
                <w:rStyle w:val="a8"/>
                <w:noProof/>
              </w:rPr>
              <w:fldChar w:fldCharType="begin"/>
            </w:r>
            <w:r w:rsidRPr="006B28F1">
              <w:rPr>
                <w:rStyle w:val="a8"/>
                <w:noProof/>
              </w:rPr>
              <w:instrText xml:space="preserve"> </w:instrText>
            </w:r>
            <w:r>
              <w:rPr>
                <w:noProof/>
              </w:rPr>
              <w:instrText>HYPERLINK \l "_Toc158879647"</w:instrText>
            </w:r>
            <w:r w:rsidRPr="006B28F1">
              <w:rPr>
                <w:rStyle w:val="a8"/>
                <w:noProof/>
              </w:rPr>
              <w:instrText xml:space="preserve"> </w:instrText>
            </w:r>
            <w:r w:rsidRPr="006B28F1">
              <w:rPr>
                <w:rStyle w:val="a8"/>
                <w:noProof/>
              </w:rPr>
            </w:r>
            <w:r w:rsidRPr="006B28F1">
              <w:rPr>
                <w:rStyle w:val="a8"/>
                <w:noProof/>
              </w:rPr>
              <w:fldChar w:fldCharType="separate"/>
            </w:r>
            <w:r w:rsidRPr="006B28F1">
              <w:rPr>
                <w:rStyle w:val="a8"/>
                <w:rFonts w:ascii="Arial Narrow" w:eastAsia="Times New Roman" w:hAnsi="Arial Narrow" w:cs="Tahoma"/>
                <w:noProof/>
                <w:kern w:val="0"/>
                <w:lang w:eastAsia="ru-RU"/>
                <w14:ligatures w14:val="none"/>
              </w:rPr>
              <w:t>3.11.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6B28F1">
              <w:rPr>
                <w:rStyle w:val="a8"/>
                <w:rFonts w:ascii="Arial Narrow" w:eastAsia="Times New Roman" w:hAnsi="Arial Narrow"/>
                <w:noProof/>
                <w:lang w:eastAsia="ru-RU"/>
              </w:rPr>
              <w:t>Требования к регистрации аварийных событий</w:t>
            </w:r>
            <w:r w:rsidRPr="006B28F1">
              <w:rPr>
                <w:rStyle w:val="a8"/>
                <w:rFonts w:ascii="Arial Narrow" w:eastAsia="Times New Roman" w:hAnsi="Arial Narrow" w:cs="Tahoma"/>
                <w:noProof/>
                <w:kern w:val="0"/>
                <w:lang w:eastAsia="ru-RU"/>
                <w14:ligatures w14:val="none"/>
              </w:rPr>
              <w:t>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_Toc158879647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75" w:author="Данил Ахатов" w:date="2024-02-15T08:53:00Z"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  <w:r w:rsidRPr="006B28F1">
              <w:rPr>
                <w:rStyle w:val="a8"/>
                <w:noProof/>
              </w:rPr>
              <w:fldChar w:fldCharType="end"/>
            </w:r>
          </w:ins>
        </w:p>
        <w:p w14:paraId="455F8D10" w14:textId="4B0B8D94" w:rsidR="00DE579C" w:rsidRPr="0081291D" w:rsidDel="00230937" w:rsidRDefault="00DE579C">
          <w:pPr>
            <w:pStyle w:val="11"/>
            <w:rPr>
              <w:del w:id="76" w:author="Данил Ахатов" w:date="2024-02-15T08:53:00Z"/>
              <w:rFonts w:eastAsiaTheme="minorEastAsia"/>
              <w:noProof/>
              <w:lang w:eastAsia="ru-RU"/>
            </w:rPr>
          </w:pPr>
          <w:del w:id="77" w:author="Данил Ахатов" w:date="2024-02-15T08:53:00Z">
            <w:r w:rsidRPr="00230937" w:rsidDel="00230937">
              <w:rPr>
                <w:rFonts w:ascii="Arial Narrow" w:eastAsia="Times New Roman" w:hAnsi="Arial Narrow"/>
                <w:noProof/>
                <w:lang w:eastAsia="ru-RU"/>
                <w:rPrChange w:id="78" w:author="Данил Ахатов" w:date="2024-02-15T08:53:00Z">
                  <w:rPr>
                    <w:rStyle w:val="a8"/>
                    <w:rFonts w:ascii="Arial Narrow" w:eastAsia="Times New Roman" w:hAnsi="Arial Narrow"/>
                    <w:noProof/>
                    <w:lang w:eastAsia="ru-RU"/>
                  </w:rPr>
                </w:rPrChange>
              </w:rPr>
              <w:delText>Введение</w:delText>
            </w:r>
            <w:r w:rsidRPr="0081291D" w:rsidDel="00230937">
              <w:rPr>
                <w:noProof/>
                <w:webHidden/>
              </w:rPr>
              <w:tab/>
              <w:delText>1</w:delText>
            </w:r>
          </w:del>
        </w:p>
        <w:p w14:paraId="7DB38AA2" w14:textId="65549615" w:rsidR="00DE579C" w:rsidRPr="0081291D" w:rsidDel="00230937" w:rsidRDefault="00DE579C">
          <w:pPr>
            <w:pStyle w:val="11"/>
            <w:rPr>
              <w:del w:id="79" w:author="Данил Ахатов" w:date="2024-02-15T08:53:00Z"/>
              <w:rFonts w:eastAsiaTheme="minorEastAsia"/>
              <w:noProof/>
              <w:lang w:eastAsia="ru-RU"/>
            </w:rPr>
          </w:pPr>
          <w:del w:id="80" w:author="Данил Ахатов" w:date="2024-02-15T08:53:00Z">
            <w:r w:rsidRPr="00230937" w:rsidDel="00230937">
              <w:rPr>
                <w:rFonts w:ascii="Arial Narrow" w:eastAsia="Times New Roman" w:hAnsi="Arial Narrow"/>
                <w:noProof/>
                <w:lang w:eastAsia="ru-RU"/>
                <w:rPrChange w:id="81" w:author="Данил Ахатов" w:date="2024-02-15T08:53:00Z">
                  <w:rPr>
                    <w:rStyle w:val="a8"/>
                    <w:rFonts w:ascii="Arial Narrow" w:eastAsia="Times New Roman" w:hAnsi="Arial Narrow"/>
                    <w:noProof/>
                    <w:lang w:eastAsia="ru-RU"/>
                  </w:rPr>
                </w:rPrChange>
              </w:rPr>
              <w:delText>1.</w:delText>
            </w:r>
            <w:r w:rsidRPr="0081291D" w:rsidDel="00230937">
              <w:rPr>
                <w:rFonts w:eastAsiaTheme="minorEastAsia"/>
                <w:noProof/>
                <w:lang w:eastAsia="ru-RU"/>
              </w:rPr>
              <w:tab/>
            </w:r>
            <w:r w:rsidRPr="00230937" w:rsidDel="00230937">
              <w:rPr>
                <w:rFonts w:ascii="Arial Narrow" w:eastAsia="Times New Roman" w:hAnsi="Arial Narrow"/>
                <w:noProof/>
                <w:lang w:eastAsia="ru-RU"/>
                <w:rPrChange w:id="82" w:author="Данил Ахатов" w:date="2024-02-15T08:53:00Z">
                  <w:rPr>
                    <w:rStyle w:val="a8"/>
                    <w:rFonts w:ascii="Arial Narrow" w:eastAsia="Times New Roman" w:hAnsi="Arial Narrow"/>
                    <w:noProof/>
                    <w:lang w:eastAsia="ru-RU"/>
                  </w:rPr>
                </w:rPrChange>
              </w:rPr>
              <w:delText>Перечень сокращений</w:delText>
            </w:r>
            <w:r w:rsidRPr="0081291D" w:rsidDel="00230937">
              <w:rPr>
                <w:noProof/>
                <w:webHidden/>
              </w:rPr>
              <w:tab/>
              <w:delText>3</w:delText>
            </w:r>
          </w:del>
        </w:p>
        <w:p w14:paraId="6BDA514D" w14:textId="57A49BE2" w:rsidR="00DE579C" w:rsidRPr="0081291D" w:rsidDel="00230937" w:rsidRDefault="00DE579C">
          <w:pPr>
            <w:pStyle w:val="11"/>
            <w:rPr>
              <w:del w:id="83" w:author="Данил Ахатов" w:date="2024-02-15T08:53:00Z"/>
              <w:rFonts w:eastAsiaTheme="minorEastAsia"/>
              <w:noProof/>
              <w:lang w:eastAsia="ru-RU"/>
            </w:rPr>
          </w:pPr>
          <w:del w:id="84" w:author="Данил Ахатов" w:date="2024-02-15T08:53:00Z">
            <w:r w:rsidRPr="00230937" w:rsidDel="00230937">
              <w:rPr>
                <w:rFonts w:ascii="Arial Narrow" w:eastAsia="Times New Roman" w:hAnsi="Arial Narrow"/>
                <w:noProof/>
                <w:lang w:eastAsia="ru-RU"/>
                <w:rPrChange w:id="85" w:author="Данил Ахатов" w:date="2024-02-15T08:53:00Z">
                  <w:rPr>
                    <w:rStyle w:val="a8"/>
                    <w:rFonts w:ascii="Arial Narrow" w:eastAsia="Times New Roman" w:hAnsi="Arial Narrow"/>
                    <w:noProof/>
                    <w:lang w:eastAsia="ru-RU"/>
                  </w:rPr>
                </w:rPrChange>
              </w:rPr>
              <w:delText>2.</w:delText>
            </w:r>
            <w:r w:rsidRPr="0081291D" w:rsidDel="00230937">
              <w:rPr>
                <w:rFonts w:eastAsiaTheme="minorEastAsia"/>
                <w:noProof/>
                <w:lang w:eastAsia="ru-RU"/>
              </w:rPr>
              <w:tab/>
            </w:r>
            <w:r w:rsidRPr="00230937" w:rsidDel="00230937">
              <w:rPr>
                <w:rFonts w:ascii="Arial Narrow" w:eastAsia="Times New Roman" w:hAnsi="Arial Narrow"/>
                <w:noProof/>
                <w:lang w:eastAsia="ru-RU"/>
                <w:rPrChange w:id="86" w:author="Данил Ахатов" w:date="2024-02-15T08:53:00Z">
                  <w:rPr>
                    <w:rStyle w:val="a8"/>
                    <w:rFonts w:ascii="Arial Narrow" w:eastAsia="Times New Roman" w:hAnsi="Arial Narrow"/>
                    <w:noProof/>
                    <w:lang w:eastAsia="ru-RU"/>
                  </w:rPr>
                </w:rPrChange>
              </w:rPr>
              <w:delText>Назначение устройства</w:delText>
            </w:r>
            <w:r w:rsidRPr="0081291D" w:rsidDel="00230937">
              <w:rPr>
                <w:noProof/>
                <w:webHidden/>
              </w:rPr>
              <w:tab/>
              <w:delText>4</w:delText>
            </w:r>
          </w:del>
        </w:p>
        <w:p w14:paraId="316DD8E8" w14:textId="298C517D" w:rsidR="00DE579C" w:rsidRPr="0081291D" w:rsidDel="00230937" w:rsidRDefault="00DE579C">
          <w:pPr>
            <w:pStyle w:val="11"/>
            <w:rPr>
              <w:del w:id="87" w:author="Данил Ахатов" w:date="2024-02-15T08:53:00Z"/>
              <w:rFonts w:eastAsiaTheme="minorEastAsia"/>
              <w:noProof/>
              <w:lang w:eastAsia="ru-RU"/>
            </w:rPr>
          </w:pPr>
          <w:del w:id="88" w:author="Данил Ахатов" w:date="2024-02-15T08:53:00Z">
            <w:r w:rsidRPr="00230937" w:rsidDel="00230937">
              <w:rPr>
                <w:rFonts w:ascii="Arial Narrow" w:eastAsia="Times New Roman" w:hAnsi="Arial Narrow"/>
                <w:noProof/>
                <w:lang w:eastAsia="ru-RU"/>
                <w:rPrChange w:id="89" w:author="Данил Ахатов" w:date="2024-02-15T08:53:00Z">
                  <w:rPr>
                    <w:rStyle w:val="a8"/>
                    <w:rFonts w:ascii="Arial Narrow" w:eastAsia="Times New Roman" w:hAnsi="Arial Narrow"/>
                    <w:noProof/>
                    <w:lang w:eastAsia="ru-RU"/>
                  </w:rPr>
                </w:rPrChange>
              </w:rPr>
              <w:delText>3.</w:delText>
            </w:r>
            <w:r w:rsidRPr="0081291D" w:rsidDel="00230937">
              <w:rPr>
                <w:rFonts w:eastAsiaTheme="minorEastAsia"/>
                <w:noProof/>
                <w:lang w:eastAsia="ru-RU"/>
              </w:rPr>
              <w:tab/>
            </w:r>
            <w:r w:rsidRPr="00230937" w:rsidDel="00230937">
              <w:rPr>
                <w:rFonts w:ascii="Arial Narrow" w:eastAsia="Times New Roman" w:hAnsi="Arial Narrow"/>
                <w:noProof/>
                <w:lang w:eastAsia="ru-RU"/>
                <w:rPrChange w:id="90" w:author="Данил Ахатов" w:date="2024-02-15T08:53:00Z">
                  <w:rPr>
                    <w:rStyle w:val="a8"/>
                    <w:rFonts w:ascii="Arial Narrow" w:eastAsia="Times New Roman" w:hAnsi="Arial Narrow"/>
                    <w:noProof/>
                    <w:lang w:eastAsia="ru-RU"/>
                  </w:rPr>
                </w:rPrChange>
              </w:rPr>
              <w:delText>Общие требования к устройству</w:delText>
            </w:r>
            <w:r w:rsidRPr="0081291D" w:rsidDel="00230937">
              <w:rPr>
                <w:noProof/>
                <w:webHidden/>
              </w:rPr>
              <w:tab/>
              <w:delText>6</w:delText>
            </w:r>
          </w:del>
        </w:p>
        <w:p w14:paraId="5E26FF57" w14:textId="5B24A806" w:rsidR="00DE579C" w:rsidRPr="0081291D" w:rsidDel="00230937" w:rsidRDefault="00DE579C" w:rsidP="00230937">
          <w:pPr>
            <w:pStyle w:val="21"/>
            <w:rPr>
              <w:del w:id="91" w:author="Данил Ахатов" w:date="2024-02-15T08:53:00Z"/>
              <w:rFonts w:eastAsiaTheme="minorEastAsia"/>
              <w:noProof/>
              <w:lang w:eastAsia="ru-RU"/>
            </w:rPr>
            <w:pPrChange w:id="92" w:author="Данил Ахатов" w:date="2024-02-15T08:53:00Z">
              <w:pPr>
                <w:pStyle w:val="21"/>
                <w:tabs>
                  <w:tab w:val="left" w:pos="880"/>
                  <w:tab w:val="right" w:leader="dot" w:pos="9912"/>
                </w:tabs>
              </w:pPr>
            </w:pPrChange>
          </w:pPr>
          <w:del w:id="93" w:author="Данил Ахатов" w:date="2024-02-15T08:53:00Z">
            <w:r w:rsidRPr="00230937" w:rsidDel="00230937">
              <w:rPr>
                <w:noProof/>
                <w:lang w:eastAsia="ru-RU"/>
                <w:rPrChange w:id="94" w:author="Данил Ахатов" w:date="2024-02-15T08:53:00Z">
                  <w:rPr>
                    <w:rStyle w:val="a8"/>
                    <w:rFonts w:ascii="Arial Narrow" w:eastAsia="Times New Roman" w:hAnsi="Arial Narrow"/>
                    <w:noProof/>
                    <w:lang w:eastAsia="ru-RU"/>
                  </w:rPr>
                </w:rPrChange>
              </w:rPr>
              <w:delText>3.1.</w:delText>
            </w:r>
            <w:r w:rsidRPr="0081291D" w:rsidDel="00230937">
              <w:rPr>
                <w:rFonts w:eastAsiaTheme="minorEastAsia"/>
                <w:noProof/>
                <w:lang w:eastAsia="ru-RU"/>
              </w:rPr>
              <w:tab/>
            </w:r>
            <w:r w:rsidRPr="00230937" w:rsidDel="00230937">
              <w:rPr>
                <w:noProof/>
                <w:lang w:eastAsia="ru-RU"/>
                <w:rPrChange w:id="95" w:author="Данил Ахатов" w:date="2024-02-15T08:53:00Z">
                  <w:rPr>
                    <w:rStyle w:val="a8"/>
                    <w:rFonts w:ascii="Arial Narrow" w:eastAsia="Times New Roman" w:hAnsi="Arial Narrow"/>
                    <w:noProof/>
                    <w:lang w:eastAsia="ru-RU"/>
                  </w:rPr>
                </w:rPrChange>
              </w:rPr>
              <w:delText>Общее описание</w:delText>
            </w:r>
            <w:r w:rsidRPr="0081291D" w:rsidDel="00230937">
              <w:rPr>
                <w:noProof/>
                <w:webHidden/>
              </w:rPr>
              <w:tab/>
              <w:delText>6</w:delText>
            </w:r>
          </w:del>
        </w:p>
        <w:p w14:paraId="191E9C40" w14:textId="1A92284C" w:rsidR="00DE579C" w:rsidRPr="0081291D" w:rsidDel="00230937" w:rsidRDefault="00DE579C" w:rsidP="00230937">
          <w:pPr>
            <w:pStyle w:val="21"/>
            <w:rPr>
              <w:del w:id="96" w:author="Данил Ахатов" w:date="2024-02-15T08:53:00Z"/>
              <w:rFonts w:eastAsiaTheme="minorEastAsia"/>
              <w:noProof/>
              <w:lang w:eastAsia="ru-RU"/>
            </w:rPr>
            <w:pPrChange w:id="97" w:author="Данил Ахатов" w:date="2024-02-15T08:53:00Z">
              <w:pPr>
                <w:pStyle w:val="21"/>
                <w:tabs>
                  <w:tab w:val="left" w:pos="880"/>
                  <w:tab w:val="right" w:leader="dot" w:pos="9912"/>
                </w:tabs>
              </w:pPr>
            </w:pPrChange>
          </w:pPr>
          <w:del w:id="98" w:author="Данил Ахатов" w:date="2024-02-15T08:53:00Z">
            <w:r w:rsidRPr="00230937" w:rsidDel="00230937">
              <w:rPr>
                <w:noProof/>
                <w:lang w:eastAsia="ru-RU"/>
                <w:rPrChange w:id="99" w:author="Данил Ахатов" w:date="2024-02-15T08:53:00Z">
                  <w:rPr>
                    <w:rStyle w:val="a8"/>
                    <w:rFonts w:ascii="Arial Narrow" w:eastAsia="Times New Roman" w:hAnsi="Arial Narrow"/>
                    <w:noProof/>
                    <w:lang w:eastAsia="ru-RU"/>
                  </w:rPr>
                </w:rPrChange>
              </w:rPr>
              <w:delText>3.2.</w:delText>
            </w:r>
            <w:r w:rsidRPr="0081291D" w:rsidDel="00230937">
              <w:rPr>
                <w:rFonts w:eastAsiaTheme="minorEastAsia"/>
                <w:noProof/>
                <w:lang w:eastAsia="ru-RU"/>
              </w:rPr>
              <w:tab/>
            </w:r>
            <w:r w:rsidRPr="00230937" w:rsidDel="00230937">
              <w:rPr>
                <w:noProof/>
                <w:lang w:eastAsia="ru-RU"/>
                <w:rPrChange w:id="100" w:author="Данил Ахатов" w:date="2024-02-15T08:53:00Z">
                  <w:rPr>
                    <w:rStyle w:val="a8"/>
                    <w:rFonts w:ascii="Arial Narrow" w:eastAsia="Times New Roman" w:hAnsi="Arial Narrow"/>
                    <w:noProof/>
                    <w:lang w:eastAsia="ru-RU"/>
                  </w:rPr>
                </w:rPrChange>
              </w:rPr>
              <w:delText>Требования к аппаратной части</w:delText>
            </w:r>
            <w:r w:rsidRPr="0081291D" w:rsidDel="00230937">
              <w:rPr>
                <w:noProof/>
                <w:webHidden/>
              </w:rPr>
              <w:tab/>
              <w:delText>6</w:delText>
            </w:r>
          </w:del>
        </w:p>
        <w:p w14:paraId="465D0F74" w14:textId="07A880F1" w:rsidR="00DE579C" w:rsidRPr="0081291D" w:rsidDel="00230937" w:rsidRDefault="00DE579C">
          <w:pPr>
            <w:pStyle w:val="31"/>
            <w:tabs>
              <w:tab w:val="left" w:pos="1320"/>
              <w:tab w:val="right" w:leader="dot" w:pos="9912"/>
            </w:tabs>
            <w:rPr>
              <w:del w:id="101" w:author="Данил Ахатов" w:date="2024-02-15T08:53:00Z"/>
              <w:rFonts w:eastAsiaTheme="minorEastAsia"/>
              <w:noProof/>
              <w:lang w:eastAsia="ru-RU"/>
            </w:rPr>
          </w:pPr>
          <w:del w:id="102" w:author="Данил Ахатов" w:date="2024-02-15T08:53:00Z">
            <w:r w:rsidRPr="00230937" w:rsidDel="00230937">
              <w:rPr>
                <w:rFonts w:ascii="Arial Narrow" w:eastAsia="Times New Roman" w:hAnsi="Arial Narrow"/>
                <w:noProof/>
                <w:lang w:eastAsia="ru-RU"/>
                <w:rPrChange w:id="103" w:author="Данил Ахатов" w:date="2024-02-15T08:53:00Z">
                  <w:rPr>
                    <w:rStyle w:val="a8"/>
                    <w:rFonts w:ascii="Arial Narrow" w:eastAsia="Times New Roman" w:hAnsi="Arial Narrow"/>
                    <w:noProof/>
                    <w:lang w:eastAsia="ru-RU"/>
                  </w:rPr>
                </w:rPrChange>
              </w:rPr>
              <w:delText>3.2.1.</w:delText>
            </w:r>
            <w:r w:rsidRPr="0081291D" w:rsidDel="00230937">
              <w:rPr>
                <w:rFonts w:eastAsiaTheme="minorEastAsia"/>
                <w:noProof/>
                <w:lang w:eastAsia="ru-RU"/>
              </w:rPr>
              <w:tab/>
            </w:r>
            <w:r w:rsidRPr="00230937" w:rsidDel="00230937">
              <w:rPr>
                <w:rFonts w:ascii="Arial Narrow" w:eastAsia="Times New Roman" w:hAnsi="Arial Narrow"/>
                <w:noProof/>
                <w:lang w:eastAsia="ru-RU"/>
                <w:rPrChange w:id="104" w:author="Данил Ахатов" w:date="2024-02-15T08:53:00Z">
                  <w:rPr>
                    <w:rStyle w:val="a8"/>
                    <w:rFonts w:ascii="Arial Narrow" w:eastAsia="Times New Roman" w:hAnsi="Arial Narrow"/>
                    <w:noProof/>
                    <w:lang w:eastAsia="ru-RU"/>
                  </w:rPr>
                </w:rPrChange>
              </w:rPr>
              <w:delText>Монитор ИКЗ</w:delText>
            </w:r>
            <w:r w:rsidRPr="0081291D" w:rsidDel="00230937">
              <w:rPr>
                <w:noProof/>
                <w:webHidden/>
              </w:rPr>
              <w:tab/>
              <w:delText>6</w:delText>
            </w:r>
          </w:del>
        </w:p>
        <w:p w14:paraId="7B26A490" w14:textId="57469423" w:rsidR="00DE579C" w:rsidRPr="0081291D" w:rsidDel="00230937" w:rsidRDefault="00DE579C">
          <w:pPr>
            <w:pStyle w:val="31"/>
            <w:tabs>
              <w:tab w:val="left" w:pos="1320"/>
              <w:tab w:val="right" w:leader="dot" w:pos="9912"/>
            </w:tabs>
            <w:rPr>
              <w:del w:id="105" w:author="Данил Ахатов" w:date="2024-02-15T08:53:00Z"/>
              <w:rFonts w:eastAsiaTheme="minorEastAsia"/>
              <w:noProof/>
              <w:lang w:eastAsia="ru-RU"/>
            </w:rPr>
          </w:pPr>
          <w:del w:id="106" w:author="Данил Ахатов" w:date="2024-02-15T08:53:00Z">
            <w:r w:rsidRPr="00230937" w:rsidDel="00230937">
              <w:rPr>
                <w:rFonts w:ascii="Arial Narrow" w:eastAsia="Times New Roman" w:hAnsi="Arial Narrow"/>
                <w:noProof/>
                <w:lang w:eastAsia="ru-RU"/>
                <w:rPrChange w:id="107" w:author="Данил Ахатов" w:date="2024-02-15T08:53:00Z">
                  <w:rPr>
                    <w:rStyle w:val="a8"/>
                    <w:rFonts w:ascii="Arial Narrow" w:eastAsia="Times New Roman" w:hAnsi="Arial Narrow"/>
                    <w:noProof/>
                    <w:lang w:eastAsia="ru-RU"/>
                  </w:rPr>
                </w:rPrChange>
              </w:rPr>
              <w:delText>3.2.2.</w:delText>
            </w:r>
            <w:r w:rsidRPr="0081291D" w:rsidDel="00230937">
              <w:rPr>
                <w:rFonts w:eastAsiaTheme="minorEastAsia"/>
                <w:noProof/>
                <w:lang w:eastAsia="ru-RU"/>
              </w:rPr>
              <w:tab/>
            </w:r>
            <w:r w:rsidRPr="00230937" w:rsidDel="00230937">
              <w:rPr>
                <w:rFonts w:ascii="Arial Narrow" w:eastAsia="Times New Roman" w:hAnsi="Arial Narrow"/>
                <w:noProof/>
                <w:lang w:val="en-US" w:eastAsia="ru-RU"/>
                <w:rPrChange w:id="108" w:author="Данил Ахатов" w:date="2024-02-15T08:53:00Z">
                  <w:rPr>
                    <w:rStyle w:val="a8"/>
                    <w:rFonts w:ascii="Arial Narrow" w:eastAsia="Times New Roman" w:hAnsi="Arial Narrow"/>
                    <w:noProof/>
                    <w:lang w:val="en-US" w:eastAsia="ru-RU"/>
                  </w:rPr>
                </w:rPrChange>
              </w:rPr>
              <w:delText>УСПД</w:delText>
            </w:r>
            <w:r w:rsidRPr="0081291D" w:rsidDel="00230937">
              <w:rPr>
                <w:noProof/>
                <w:webHidden/>
              </w:rPr>
              <w:tab/>
              <w:delText>7</w:delText>
            </w:r>
          </w:del>
        </w:p>
        <w:p w14:paraId="148416D6" w14:textId="67B52CCC" w:rsidR="00DE579C" w:rsidRPr="0081291D" w:rsidDel="00230937" w:rsidRDefault="00DE579C" w:rsidP="00230937">
          <w:pPr>
            <w:pStyle w:val="21"/>
            <w:rPr>
              <w:del w:id="109" w:author="Данил Ахатов" w:date="2024-02-15T08:53:00Z"/>
              <w:rFonts w:eastAsiaTheme="minorEastAsia"/>
              <w:noProof/>
              <w:lang w:eastAsia="ru-RU"/>
            </w:rPr>
            <w:pPrChange w:id="110" w:author="Данил Ахатов" w:date="2024-02-15T08:53:00Z">
              <w:pPr>
                <w:pStyle w:val="21"/>
                <w:tabs>
                  <w:tab w:val="left" w:pos="880"/>
                  <w:tab w:val="right" w:leader="dot" w:pos="9912"/>
                </w:tabs>
              </w:pPr>
            </w:pPrChange>
          </w:pPr>
          <w:del w:id="111" w:author="Данил Ахатов" w:date="2024-02-15T08:53:00Z">
            <w:r w:rsidRPr="00230937" w:rsidDel="00230937">
              <w:rPr>
                <w:noProof/>
                <w:lang w:eastAsia="ru-RU"/>
                <w:rPrChange w:id="112" w:author="Данил Ахатов" w:date="2024-02-15T08:53:00Z">
                  <w:rPr>
                    <w:rStyle w:val="a8"/>
                    <w:rFonts w:ascii="Arial Narrow" w:eastAsia="Times New Roman" w:hAnsi="Arial Narrow"/>
                    <w:noProof/>
                    <w:lang w:eastAsia="ru-RU"/>
                  </w:rPr>
                </w:rPrChange>
              </w:rPr>
              <w:delText>3.3.</w:delText>
            </w:r>
            <w:r w:rsidRPr="0081291D" w:rsidDel="00230937">
              <w:rPr>
                <w:rFonts w:eastAsiaTheme="minorEastAsia"/>
                <w:noProof/>
                <w:lang w:eastAsia="ru-RU"/>
              </w:rPr>
              <w:tab/>
            </w:r>
            <w:r w:rsidRPr="00230937" w:rsidDel="00230937">
              <w:rPr>
                <w:noProof/>
                <w:lang w:eastAsia="ru-RU"/>
                <w:rPrChange w:id="113" w:author="Данил Ахатов" w:date="2024-02-15T08:53:00Z">
                  <w:rPr>
                    <w:rStyle w:val="a8"/>
                    <w:rFonts w:ascii="Arial Narrow" w:eastAsia="Times New Roman" w:hAnsi="Arial Narrow"/>
                    <w:noProof/>
                    <w:lang w:eastAsia="ru-RU"/>
                  </w:rPr>
                </w:rPrChange>
              </w:rPr>
              <w:delText>Режимы работы устройств</w:delText>
            </w:r>
            <w:r w:rsidRPr="0081291D" w:rsidDel="00230937">
              <w:rPr>
                <w:noProof/>
                <w:webHidden/>
              </w:rPr>
              <w:tab/>
              <w:delText>7</w:delText>
            </w:r>
          </w:del>
        </w:p>
        <w:p w14:paraId="2A6CC039" w14:textId="00AF6664" w:rsidR="00DE579C" w:rsidRPr="0081291D" w:rsidDel="00230937" w:rsidRDefault="00DE579C" w:rsidP="00230937">
          <w:pPr>
            <w:pStyle w:val="21"/>
            <w:rPr>
              <w:del w:id="114" w:author="Данил Ахатов" w:date="2024-02-15T08:53:00Z"/>
              <w:rFonts w:eastAsiaTheme="minorEastAsia"/>
              <w:noProof/>
              <w:lang w:eastAsia="ru-RU"/>
            </w:rPr>
            <w:pPrChange w:id="115" w:author="Данил Ахатов" w:date="2024-02-15T08:53:00Z">
              <w:pPr>
                <w:pStyle w:val="21"/>
                <w:tabs>
                  <w:tab w:val="left" w:pos="880"/>
                  <w:tab w:val="right" w:leader="dot" w:pos="9912"/>
                </w:tabs>
              </w:pPr>
            </w:pPrChange>
          </w:pPr>
          <w:del w:id="116" w:author="Данил Ахатов" w:date="2024-02-15T08:53:00Z">
            <w:r w:rsidRPr="00230937" w:rsidDel="00230937">
              <w:rPr>
                <w:noProof/>
                <w:lang w:eastAsia="ru-RU"/>
                <w:rPrChange w:id="117" w:author="Данил Ахатов" w:date="2024-02-15T08:53:00Z">
                  <w:rPr>
                    <w:rStyle w:val="a8"/>
                    <w:rFonts w:ascii="Arial Narrow" w:eastAsia="Times New Roman" w:hAnsi="Arial Narrow"/>
                    <w:noProof/>
                    <w:lang w:eastAsia="ru-RU"/>
                  </w:rPr>
                </w:rPrChange>
              </w:rPr>
              <w:delText>3.4.</w:delText>
            </w:r>
            <w:r w:rsidRPr="0081291D" w:rsidDel="00230937">
              <w:rPr>
                <w:rFonts w:eastAsiaTheme="minorEastAsia"/>
                <w:noProof/>
                <w:lang w:eastAsia="ru-RU"/>
              </w:rPr>
              <w:tab/>
            </w:r>
            <w:r w:rsidRPr="00230937" w:rsidDel="00230937">
              <w:rPr>
                <w:noProof/>
                <w:lang w:eastAsia="ru-RU"/>
                <w:rPrChange w:id="118" w:author="Данил Ахатов" w:date="2024-02-15T08:53:00Z">
                  <w:rPr>
                    <w:rStyle w:val="a8"/>
                    <w:rFonts w:ascii="Arial Narrow" w:eastAsia="Times New Roman" w:hAnsi="Arial Narrow"/>
                    <w:noProof/>
                    <w:lang w:eastAsia="ru-RU"/>
                  </w:rPr>
                </w:rPrChange>
              </w:rPr>
              <w:delText>Ключевые требования к устройству</w:delText>
            </w:r>
            <w:r w:rsidRPr="0081291D" w:rsidDel="00230937">
              <w:rPr>
                <w:noProof/>
                <w:webHidden/>
              </w:rPr>
              <w:tab/>
              <w:delText>7</w:delText>
            </w:r>
          </w:del>
        </w:p>
        <w:p w14:paraId="29171231" w14:textId="2C8BE578" w:rsidR="00DE579C" w:rsidRPr="0081291D" w:rsidDel="00230937" w:rsidRDefault="00DE579C" w:rsidP="00230937">
          <w:pPr>
            <w:pStyle w:val="21"/>
            <w:rPr>
              <w:del w:id="119" w:author="Данил Ахатов" w:date="2024-02-15T08:53:00Z"/>
              <w:rFonts w:eastAsiaTheme="minorEastAsia"/>
              <w:noProof/>
              <w:lang w:eastAsia="ru-RU"/>
            </w:rPr>
            <w:pPrChange w:id="120" w:author="Данил Ахатов" w:date="2024-02-15T08:53:00Z">
              <w:pPr>
                <w:pStyle w:val="21"/>
                <w:tabs>
                  <w:tab w:val="left" w:pos="880"/>
                  <w:tab w:val="right" w:leader="dot" w:pos="9912"/>
                </w:tabs>
              </w:pPr>
            </w:pPrChange>
          </w:pPr>
          <w:del w:id="121" w:author="Данил Ахатов" w:date="2024-02-15T08:53:00Z">
            <w:r w:rsidRPr="00230937" w:rsidDel="00230937">
              <w:rPr>
                <w:noProof/>
                <w:lang w:eastAsia="ru-RU"/>
                <w:rPrChange w:id="122" w:author="Данил Ахатов" w:date="2024-02-15T08:53:00Z">
                  <w:rPr>
                    <w:rStyle w:val="a8"/>
                    <w:rFonts w:ascii="Arial Narrow" w:eastAsia="Times New Roman" w:hAnsi="Arial Narrow"/>
                    <w:noProof/>
                    <w:lang w:eastAsia="ru-RU"/>
                  </w:rPr>
                </w:rPrChange>
              </w:rPr>
              <w:delText>3.5.</w:delText>
            </w:r>
            <w:r w:rsidRPr="0081291D" w:rsidDel="00230937">
              <w:rPr>
                <w:rFonts w:eastAsiaTheme="minorEastAsia"/>
                <w:noProof/>
                <w:lang w:eastAsia="ru-RU"/>
              </w:rPr>
              <w:tab/>
            </w:r>
            <w:r w:rsidRPr="00230937" w:rsidDel="00230937">
              <w:rPr>
                <w:noProof/>
                <w:lang w:eastAsia="ru-RU"/>
                <w:rPrChange w:id="123" w:author="Данил Ахатов" w:date="2024-02-15T08:53:00Z">
                  <w:rPr>
                    <w:rStyle w:val="a8"/>
                    <w:rFonts w:ascii="Arial Narrow" w:eastAsia="Times New Roman" w:hAnsi="Arial Narrow"/>
                    <w:noProof/>
                    <w:lang w:eastAsia="ru-RU"/>
                  </w:rPr>
                </w:rPrChange>
              </w:rPr>
              <w:delText>Требования к климатическому исполнению</w:delText>
            </w:r>
            <w:r w:rsidRPr="0081291D" w:rsidDel="00230937">
              <w:rPr>
                <w:noProof/>
                <w:webHidden/>
              </w:rPr>
              <w:tab/>
              <w:delText>8</w:delText>
            </w:r>
          </w:del>
        </w:p>
        <w:p w14:paraId="7521A037" w14:textId="66637613" w:rsidR="00DE579C" w:rsidRPr="0081291D" w:rsidDel="00230937" w:rsidRDefault="00DE579C" w:rsidP="00230937">
          <w:pPr>
            <w:pStyle w:val="21"/>
            <w:rPr>
              <w:del w:id="124" w:author="Данил Ахатов" w:date="2024-02-15T08:53:00Z"/>
              <w:rFonts w:eastAsiaTheme="minorEastAsia"/>
              <w:noProof/>
              <w:lang w:eastAsia="ru-RU"/>
            </w:rPr>
            <w:pPrChange w:id="125" w:author="Данил Ахатов" w:date="2024-02-15T08:53:00Z">
              <w:pPr>
                <w:pStyle w:val="21"/>
                <w:tabs>
                  <w:tab w:val="left" w:pos="880"/>
                  <w:tab w:val="right" w:leader="dot" w:pos="9912"/>
                </w:tabs>
              </w:pPr>
            </w:pPrChange>
          </w:pPr>
          <w:del w:id="126" w:author="Данил Ахатов" w:date="2024-02-15T08:53:00Z">
            <w:r w:rsidRPr="00230937" w:rsidDel="00230937">
              <w:rPr>
                <w:noProof/>
                <w:lang w:eastAsia="ru-RU"/>
                <w:rPrChange w:id="127" w:author="Данил Ахатов" w:date="2024-02-15T08:53:00Z">
                  <w:rPr>
                    <w:rStyle w:val="a8"/>
                    <w:rFonts w:ascii="Arial Narrow" w:eastAsia="Times New Roman" w:hAnsi="Arial Narrow"/>
                    <w:noProof/>
                    <w:lang w:eastAsia="ru-RU"/>
                  </w:rPr>
                </w:rPrChange>
              </w:rPr>
              <w:delText>3.6.</w:delText>
            </w:r>
            <w:r w:rsidRPr="0081291D" w:rsidDel="00230937">
              <w:rPr>
                <w:rFonts w:eastAsiaTheme="minorEastAsia"/>
                <w:noProof/>
                <w:lang w:eastAsia="ru-RU"/>
              </w:rPr>
              <w:tab/>
            </w:r>
            <w:r w:rsidRPr="00230937" w:rsidDel="00230937">
              <w:rPr>
                <w:noProof/>
                <w:lang w:eastAsia="ru-RU"/>
                <w:rPrChange w:id="128" w:author="Данил Ахатов" w:date="2024-02-15T08:53:00Z">
                  <w:rPr>
                    <w:rStyle w:val="a8"/>
                    <w:rFonts w:ascii="Arial Narrow" w:eastAsia="Times New Roman" w:hAnsi="Arial Narrow"/>
                    <w:noProof/>
                    <w:lang w:eastAsia="ru-RU"/>
                  </w:rPr>
                </w:rPrChange>
              </w:rPr>
              <w:delText>Требования к ПЗУ устройства</w:delText>
            </w:r>
            <w:r w:rsidRPr="0081291D" w:rsidDel="00230937">
              <w:rPr>
                <w:noProof/>
                <w:webHidden/>
              </w:rPr>
              <w:tab/>
              <w:delText>8</w:delText>
            </w:r>
          </w:del>
        </w:p>
        <w:p w14:paraId="260C4396" w14:textId="2C88586C" w:rsidR="00DE579C" w:rsidRPr="0081291D" w:rsidDel="00230937" w:rsidRDefault="00DE579C" w:rsidP="00230937">
          <w:pPr>
            <w:pStyle w:val="21"/>
            <w:rPr>
              <w:del w:id="129" w:author="Данил Ахатов" w:date="2024-02-15T08:53:00Z"/>
              <w:rFonts w:eastAsiaTheme="minorEastAsia"/>
              <w:noProof/>
              <w:lang w:eastAsia="ru-RU"/>
            </w:rPr>
            <w:pPrChange w:id="130" w:author="Данил Ахатов" w:date="2024-02-15T08:53:00Z">
              <w:pPr>
                <w:pStyle w:val="21"/>
                <w:tabs>
                  <w:tab w:val="left" w:pos="880"/>
                  <w:tab w:val="right" w:leader="dot" w:pos="9912"/>
                </w:tabs>
              </w:pPr>
            </w:pPrChange>
          </w:pPr>
          <w:del w:id="131" w:author="Данил Ахатов" w:date="2024-02-15T08:53:00Z">
            <w:r w:rsidRPr="00230937" w:rsidDel="00230937">
              <w:rPr>
                <w:noProof/>
                <w:lang w:eastAsia="ru-RU"/>
                <w:rPrChange w:id="132" w:author="Данил Ахатов" w:date="2024-02-15T08:53:00Z">
                  <w:rPr>
                    <w:rStyle w:val="a8"/>
                    <w:rFonts w:ascii="Arial Narrow" w:eastAsia="Times New Roman" w:hAnsi="Arial Narrow"/>
                    <w:noProof/>
                    <w:lang w:eastAsia="ru-RU"/>
                  </w:rPr>
                </w:rPrChange>
              </w:rPr>
              <w:delText>3.7.</w:delText>
            </w:r>
            <w:r w:rsidRPr="0081291D" w:rsidDel="00230937">
              <w:rPr>
                <w:rFonts w:eastAsiaTheme="minorEastAsia"/>
                <w:noProof/>
                <w:lang w:eastAsia="ru-RU"/>
              </w:rPr>
              <w:tab/>
            </w:r>
            <w:r w:rsidRPr="00230937" w:rsidDel="00230937">
              <w:rPr>
                <w:noProof/>
                <w:lang w:eastAsia="ru-RU"/>
                <w:rPrChange w:id="133" w:author="Данил Ахатов" w:date="2024-02-15T08:53:00Z">
                  <w:rPr>
                    <w:rStyle w:val="a8"/>
                    <w:rFonts w:ascii="Arial Narrow" w:eastAsia="Times New Roman" w:hAnsi="Arial Narrow"/>
                    <w:noProof/>
                    <w:lang w:eastAsia="ru-RU"/>
                  </w:rPr>
                </w:rPrChange>
              </w:rPr>
              <w:delText>Индикация устройства</w:delText>
            </w:r>
            <w:r w:rsidRPr="0081291D" w:rsidDel="00230937">
              <w:rPr>
                <w:noProof/>
                <w:webHidden/>
              </w:rPr>
              <w:tab/>
              <w:delText>8</w:delText>
            </w:r>
          </w:del>
        </w:p>
        <w:p w14:paraId="3F8990A8" w14:textId="2C24D70F" w:rsidR="00DE579C" w:rsidRPr="0081291D" w:rsidDel="00230937" w:rsidRDefault="00DE579C" w:rsidP="00230937">
          <w:pPr>
            <w:pStyle w:val="21"/>
            <w:rPr>
              <w:del w:id="134" w:author="Данил Ахатов" w:date="2024-02-15T08:53:00Z"/>
              <w:rFonts w:eastAsiaTheme="minorEastAsia"/>
              <w:noProof/>
              <w:lang w:eastAsia="ru-RU"/>
            </w:rPr>
            <w:pPrChange w:id="135" w:author="Данил Ахатов" w:date="2024-02-15T08:53:00Z">
              <w:pPr>
                <w:pStyle w:val="21"/>
                <w:tabs>
                  <w:tab w:val="left" w:pos="880"/>
                  <w:tab w:val="right" w:leader="dot" w:pos="9912"/>
                </w:tabs>
              </w:pPr>
            </w:pPrChange>
          </w:pPr>
          <w:del w:id="136" w:author="Данил Ахатов" w:date="2024-02-15T08:53:00Z">
            <w:r w:rsidRPr="00230937" w:rsidDel="00230937">
              <w:rPr>
                <w:noProof/>
                <w:lang w:eastAsia="ru-RU"/>
                <w:rPrChange w:id="137" w:author="Данил Ахатов" w:date="2024-02-15T08:53:00Z">
                  <w:rPr>
                    <w:rStyle w:val="a8"/>
                    <w:rFonts w:ascii="Arial Narrow" w:eastAsia="Times New Roman" w:hAnsi="Arial Narrow"/>
                    <w:noProof/>
                    <w:lang w:eastAsia="ru-RU"/>
                  </w:rPr>
                </w:rPrChange>
              </w:rPr>
              <w:delText>3.8.</w:delText>
            </w:r>
            <w:r w:rsidRPr="0081291D" w:rsidDel="00230937">
              <w:rPr>
                <w:rFonts w:eastAsiaTheme="minorEastAsia"/>
                <w:noProof/>
                <w:lang w:eastAsia="ru-RU"/>
              </w:rPr>
              <w:tab/>
            </w:r>
            <w:r w:rsidRPr="00230937" w:rsidDel="00230937">
              <w:rPr>
                <w:noProof/>
                <w:lang w:eastAsia="ru-RU"/>
                <w:rPrChange w:id="138" w:author="Данил Ахатов" w:date="2024-02-15T08:53:00Z">
                  <w:rPr>
                    <w:rStyle w:val="a8"/>
                    <w:rFonts w:ascii="Arial Narrow" w:eastAsia="Times New Roman" w:hAnsi="Arial Narrow"/>
                    <w:noProof/>
                    <w:lang w:eastAsia="ru-RU"/>
                  </w:rPr>
                </w:rPrChange>
              </w:rPr>
              <w:delText>Логика обнаружения повреждений</w:delText>
            </w:r>
            <w:r w:rsidRPr="0081291D" w:rsidDel="00230937">
              <w:rPr>
                <w:noProof/>
                <w:webHidden/>
              </w:rPr>
              <w:tab/>
              <w:delText>9</w:delText>
            </w:r>
          </w:del>
        </w:p>
        <w:p w14:paraId="1B7F5B98" w14:textId="5E132427" w:rsidR="00DE579C" w:rsidRPr="0081291D" w:rsidDel="00230937" w:rsidRDefault="00DE579C">
          <w:pPr>
            <w:pStyle w:val="31"/>
            <w:tabs>
              <w:tab w:val="left" w:pos="1320"/>
              <w:tab w:val="right" w:leader="dot" w:pos="9912"/>
            </w:tabs>
            <w:rPr>
              <w:del w:id="139" w:author="Данил Ахатов" w:date="2024-02-15T08:53:00Z"/>
              <w:rFonts w:eastAsiaTheme="minorEastAsia"/>
              <w:noProof/>
              <w:lang w:eastAsia="ru-RU"/>
            </w:rPr>
          </w:pPr>
          <w:del w:id="140" w:author="Данил Ахатов" w:date="2024-02-15T08:53:00Z">
            <w:r w:rsidRPr="00230937" w:rsidDel="00230937">
              <w:rPr>
                <w:rFonts w:ascii="Arial Narrow" w:eastAsia="Times New Roman" w:hAnsi="Arial Narrow"/>
                <w:noProof/>
                <w:lang w:eastAsia="ru-RU"/>
                <w:rPrChange w:id="141" w:author="Данил Ахатов" w:date="2024-02-15T08:53:00Z">
                  <w:rPr>
                    <w:rStyle w:val="a8"/>
                    <w:rFonts w:ascii="Arial Narrow" w:eastAsia="Times New Roman" w:hAnsi="Arial Narrow"/>
                    <w:noProof/>
                    <w:lang w:eastAsia="ru-RU"/>
                  </w:rPr>
                </w:rPrChange>
              </w:rPr>
              <w:delText>3.8.1.</w:delText>
            </w:r>
            <w:r w:rsidRPr="0081291D" w:rsidDel="00230937">
              <w:rPr>
                <w:rFonts w:eastAsiaTheme="minorEastAsia"/>
                <w:noProof/>
                <w:lang w:eastAsia="ru-RU"/>
              </w:rPr>
              <w:tab/>
            </w:r>
            <w:r w:rsidRPr="00230937" w:rsidDel="00230937">
              <w:rPr>
                <w:rFonts w:ascii="Arial Narrow" w:eastAsia="Times New Roman" w:hAnsi="Arial Narrow"/>
                <w:noProof/>
                <w:lang w:eastAsia="ru-RU"/>
                <w:rPrChange w:id="142" w:author="Данил Ахатов" w:date="2024-02-15T08:53:00Z">
                  <w:rPr>
                    <w:rStyle w:val="a8"/>
                    <w:rFonts w:ascii="Arial Narrow" w:eastAsia="Times New Roman" w:hAnsi="Arial Narrow"/>
                    <w:noProof/>
                    <w:lang w:eastAsia="ru-RU"/>
                  </w:rPr>
                </w:rPrChange>
              </w:rPr>
              <w:delText>Предотвращение ложного срабатывания</w:delText>
            </w:r>
            <w:r w:rsidRPr="0081291D" w:rsidDel="00230937">
              <w:rPr>
                <w:noProof/>
                <w:webHidden/>
              </w:rPr>
              <w:tab/>
              <w:delText>9</w:delText>
            </w:r>
          </w:del>
        </w:p>
        <w:p w14:paraId="7FE99288" w14:textId="143B33E8" w:rsidR="00DE579C" w:rsidRPr="0081291D" w:rsidDel="00230937" w:rsidRDefault="00DE579C">
          <w:pPr>
            <w:pStyle w:val="31"/>
            <w:tabs>
              <w:tab w:val="left" w:pos="1320"/>
              <w:tab w:val="right" w:leader="dot" w:pos="9912"/>
            </w:tabs>
            <w:rPr>
              <w:del w:id="143" w:author="Данил Ахатов" w:date="2024-02-15T08:53:00Z"/>
              <w:rFonts w:eastAsiaTheme="minorEastAsia"/>
              <w:noProof/>
              <w:lang w:eastAsia="ru-RU"/>
            </w:rPr>
          </w:pPr>
          <w:del w:id="144" w:author="Данил Ахатов" w:date="2024-02-15T08:53:00Z">
            <w:r w:rsidRPr="00230937" w:rsidDel="00230937">
              <w:rPr>
                <w:rFonts w:ascii="Arial Narrow" w:eastAsia="Times New Roman" w:hAnsi="Arial Narrow"/>
                <w:noProof/>
                <w:lang w:eastAsia="ru-RU"/>
                <w:rPrChange w:id="145" w:author="Данил Ахатов" w:date="2024-02-15T08:53:00Z">
                  <w:rPr>
                    <w:rStyle w:val="a8"/>
                    <w:rFonts w:ascii="Arial Narrow" w:eastAsia="Times New Roman" w:hAnsi="Arial Narrow"/>
                    <w:noProof/>
                    <w:lang w:eastAsia="ru-RU"/>
                  </w:rPr>
                </w:rPrChange>
              </w:rPr>
              <w:lastRenderedPageBreak/>
              <w:delText>3.8.2.</w:delText>
            </w:r>
            <w:r w:rsidRPr="0081291D" w:rsidDel="00230937">
              <w:rPr>
                <w:rFonts w:eastAsiaTheme="minorEastAsia"/>
                <w:noProof/>
                <w:lang w:eastAsia="ru-RU"/>
              </w:rPr>
              <w:tab/>
            </w:r>
            <w:r w:rsidRPr="00230937" w:rsidDel="00230937">
              <w:rPr>
                <w:rFonts w:ascii="Arial Narrow" w:eastAsia="Times New Roman" w:hAnsi="Arial Narrow"/>
                <w:noProof/>
                <w:lang w:eastAsia="ru-RU"/>
                <w:rPrChange w:id="146" w:author="Данил Ахатов" w:date="2024-02-15T08:53:00Z">
                  <w:rPr>
                    <w:rStyle w:val="a8"/>
                    <w:rFonts w:ascii="Arial Narrow" w:eastAsia="Times New Roman" w:hAnsi="Arial Narrow"/>
                    <w:noProof/>
                    <w:lang w:eastAsia="ru-RU"/>
                  </w:rPr>
                </w:rPrChange>
              </w:rPr>
              <w:delText>Обнаружение короткого замыкания</w:delText>
            </w:r>
            <w:r w:rsidRPr="0081291D" w:rsidDel="00230937">
              <w:rPr>
                <w:noProof/>
                <w:webHidden/>
              </w:rPr>
              <w:tab/>
              <w:delText>11</w:delText>
            </w:r>
          </w:del>
        </w:p>
        <w:p w14:paraId="3EA77413" w14:textId="0385F8D0" w:rsidR="00DE579C" w:rsidRPr="0081291D" w:rsidDel="00230937" w:rsidRDefault="00DE579C">
          <w:pPr>
            <w:pStyle w:val="31"/>
            <w:tabs>
              <w:tab w:val="left" w:pos="1320"/>
              <w:tab w:val="right" w:leader="dot" w:pos="9912"/>
            </w:tabs>
            <w:rPr>
              <w:del w:id="147" w:author="Данил Ахатов" w:date="2024-02-15T08:53:00Z"/>
              <w:rFonts w:eastAsiaTheme="minorEastAsia"/>
              <w:noProof/>
              <w:lang w:eastAsia="ru-RU"/>
            </w:rPr>
          </w:pPr>
          <w:del w:id="148" w:author="Данил Ахатов" w:date="2024-02-15T08:53:00Z">
            <w:r w:rsidRPr="00230937" w:rsidDel="00230937">
              <w:rPr>
                <w:rFonts w:ascii="Arial Narrow" w:eastAsia="Times New Roman" w:hAnsi="Arial Narrow"/>
                <w:noProof/>
                <w:lang w:eastAsia="ru-RU"/>
                <w:rPrChange w:id="149" w:author="Данил Ахатов" w:date="2024-02-15T08:53:00Z">
                  <w:rPr>
                    <w:rStyle w:val="a8"/>
                    <w:rFonts w:ascii="Arial Narrow" w:eastAsia="Times New Roman" w:hAnsi="Arial Narrow"/>
                    <w:noProof/>
                    <w:lang w:eastAsia="ru-RU"/>
                  </w:rPr>
                </w:rPrChange>
              </w:rPr>
              <w:delText>3.8.3.</w:delText>
            </w:r>
            <w:r w:rsidRPr="0081291D" w:rsidDel="00230937">
              <w:rPr>
                <w:rFonts w:eastAsiaTheme="minorEastAsia"/>
                <w:noProof/>
                <w:lang w:eastAsia="ru-RU"/>
              </w:rPr>
              <w:tab/>
            </w:r>
            <w:r w:rsidRPr="00230937" w:rsidDel="00230937">
              <w:rPr>
                <w:rFonts w:ascii="Arial Narrow" w:eastAsia="Times New Roman" w:hAnsi="Arial Narrow"/>
                <w:noProof/>
                <w:lang w:eastAsia="ru-RU"/>
                <w:rPrChange w:id="150" w:author="Данил Ахатов" w:date="2024-02-15T08:53:00Z">
                  <w:rPr>
                    <w:rStyle w:val="a8"/>
                    <w:rFonts w:ascii="Arial Narrow" w:eastAsia="Times New Roman" w:hAnsi="Arial Narrow"/>
                    <w:noProof/>
                    <w:lang w:eastAsia="ru-RU"/>
                  </w:rPr>
                </w:rPrChange>
              </w:rPr>
              <w:delText>Обнаружение ОЗЗ</w:delText>
            </w:r>
            <w:r w:rsidRPr="0081291D" w:rsidDel="00230937">
              <w:rPr>
                <w:noProof/>
                <w:webHidden/>
              </w:rPr>
              <w:tab/>
              <w:delText>12</w:delText>
            </w:r>
          </w:del>
        </w:p>
        <w:p w14:paraId="391CE2BB" w14:textId="4662CDB7" w:rsidR="00DE579C" w:rsidRPr="0081291D" w:rsidDel="00230937" w:rsidRDefault="00DE579C">
          <w:pPr>
            <w:pStyle w:val="31"/>
            <w:tabs>
              <w:tab w:val="left" w:pos="1320"/>
              <w:tab w:val="right" w:leader="dot" w:pos="9912"/>
            </w:tabs>
            <w:rPr>
              <w:del w:id="151" w:author="Данил Ахатов" w:date="2024-02-15T08:53:00Z"/>
              <w:rFonts w:eastAsiaTheme="minorEastAsia"/>
              <w:noProof/>
              <w:lang w:eastAsia="ru-RU"/>
            </w:rPr>
          </w:pPr>
          <w:del w:id="152" w:author="Данил Ахатов" w:date="2024-02-15T08:53:00Z">
            <w:r w:rsidRPr="00230937" w:rsidDel="00230937">
              <w:rPr>
                <w:rFonts w:ascii="Arial Narrow" w:eastAsia="Times New Roman" w:hAnsi="Arial Narrow"/>
                <w:noProof/>
                <w:lang w:eastAsia="ru-RU"/>
                <w:rPrChange w:id="153" w:author="Данил Ахатов" w:date="2024-02-15T08:53:00Z">
                  <w:rPr>
                    <w:rStyle w:val="a8"/>
                    <w:rFonts w:ascii="Arial Narrow" w:eastAsia="Times New Roman" w:hAnsi="Arial Narrow"/>
                    <w:noProof/>
                    <w:lang w:eastAsia="ru-RU"/>
                  </w:rPr>
                </w:rPrChange>
              </w:rPr>
              <w:delText>3.8.4.</w:delText>
            </w:r>
            <w:r w:rsidRPr="0081291D" w:rsidDel="00230937">
              <w:rPr>
                <w:rFonts w:eastAsiaTheme="minorEastAsia"/>
                <w:noProof/>
                <w:lang w:eastAsia="ru-RU"/>
              </w:rPr>
              <w:tab/>
            </w:r>
            <w:r w:rsidRPr="00230937" w:rsidDel="00230937">
              <w:rPr>
                <w:rFonts w:ascii="Arial Narrow" w:eastAsia="Times New Roman" w:hAnsi="Arial Narrow"/>
                <w:noProof/>
                <w:lang w:eastAsia="ru-RU"/>
                <w:rPrChange w:id="154" w:author="Данил Ахатов" w:date="2024-02-15T08:53:00Z">
                  <w:rPr>
                    <w:rStyle w:val="a8"/>
                    <w:rFonts w:ascii="Arial Narrow" w:eastAsia="Times New Roman" w:hAnsi="Arial Narrow"/>
                    <w:noProof/>
                    <w:lang w:eastAsia="ru-RU"/>
                  </w:rPr>
                </w:rPrChange>
              </w:rPr>
              <w:delText>Передача значения тока нагрузки</w:delText>
            </w:r>
            <w:r w:rsidRPr="0081291D" w:rsidDel="00230937">
              <w:rPr>
                <w:noProof/>
                <w:webHidden/>
              </w:rPr>
              <w:tab/>
              <w:delText>15</w:delText>
            </w:r>
          </w:del>
        </w:p>
        <w:p w14:paraId="2432F401" w14:textId="0E61CB95" w:rsidR="00DE579C" w:rsidRPr="0081291D" w:rsidDel="00230937" w:rsidRDefault="00DE579C" w:rsidP="00230937">
          <w:pPr>
            <w:pStyle w:val="21"/>
            <w:rPr>
              <w:del w:id="155" w:author="Данил Ахатов" w:date="2024-02-15T08:53:00Z"/>
              <w:rFonts w:eastAsiaTheme="minorEastAsia"/>
              <w:noProof/>
              <w:lang w:eastAsia="ru-RU"/>
            </w:rPr>
            <w:pPrChange w:id="156" w:author="Данил Ахатов" w:date="2024-02-15T08:53:00Z">
              <w:pPr>
                <w:pStyle w:val="21"/>
                <w:tabs>
                  <w:tab w:val="left" w:pos="880"/>
                  <w:tab w:val="right" w:leader="dot" w:pos="9912"/>
                </w:tabs>
              </w:pPr>
            </w:pPrChange>
          </w:pPr>
          <w:del w:id="157" w:author="Данил Ахатов" w:date="2024-02-15T08:53:00Z">
            <w:r w:rsidRPr="00230937" w:rsidDel="00230937">
              <w:rPr>
                <w:noProof/>
                <w:lang w:eastAsia="ru-RU"/>
                <w:rPrChange w:id="158" w:author="Данил Ахатов" w:date="2024-02-15T08:53:00Z">
                  <w:rPr>
                    <w:rStyle w:val="a8"/>
                    <w:rFonts w:ascii="Arial Narrow" w:eastAsia="Times New Roman" w:hAnsi="Arial Narrow"/>
                    <w:noProof/>
                    <w:lang w:eastAsia="ru-RU"/>
                  </w:rPr>
                </w:rPrChange>
              </w:rPr>
              <w:delText>3.9.</w:delText>
            </w:r>
            <w:r w:rsidRPr="0081291D" w:rsidDel="00230937">
              <w:rPr>
                <w:rFonts w:eastAsiaTheme="minorEastAsia"/>
                <w:noProof/>
                <w:lang w:eastAsia="ru-RU"/>
              </w:rPr>
              <w:tab/>
            </w:r>
            <w:r w:rsidRPr="00230937" w:rsidDel="00230937">
              <w:rPr>
                <w:noProof/>
                <w:lang w:eastAsia="ru-RU"/>
                <w:rPrChange w:id="159" w:author="Данил Ахатов" w:date="2024-02-15T08:53:00Z">
                  <w:rPr>
                    <w:rStyle w:val="a8"/>
                    <w:rFonts w:ascii="Arial Narrow" w:eastAsia="Times New Roman" w:hAnsi="Arial Narrow"/>
                    <w:noProof/>
                    <w:lang w:eastAsia="ru-RU"/>
                  </w:rPr>
                </w:rPrChange>
              </w:rPr>
              <w:delText>Электропитание устройства</w:delText>
            </w:r>
            <w:r w:rsidRPr="0081291D" w:rsidDel="00230937">
              <w:rPr>
                <w:noProof/>
                <w:webHidden/>
              </w:rPr>
              <w:tab/>
              <w:delText>15</w:delText>
            </w:r>
          </w:del>
        </w:p>
        <w:p w14:paraId="51C79C8F" w14:textId="35034DB7" w:rsidR="00DE579C" w:rsidRPr="0081291D" w:rsidDel="00230937" w:rsidRDefault="00DE579C" w:rsidP="00230937">
          <w:pPr>
            <w:pStyle w:val="21"/>
            <w:rPr>
              <w:del w:id="160" w:author="Данил Ахатов" w:date="2024-02-15T08:53:00Z"/>
              <w:rFonts w:eastAsiaTheme="minorEastAsia"/>
              <w:noProof/>
              <w:lang w:eastAsia="ru-RU"/>
            </w:rPr>
            <w:pPrChange w:id="161" w:author="Данил Ахатов" w:date="2024-02-15T08:53:00Z">
              <w:pPr>
                <w:pStyle w:val="21"/>
                <w:tabs>
                  <w:tab w:val="left" w:pos="880"/>
                  <w:tab w:val="right" w:leader="dot" w:pos="9912"/>
                </w:tabs>
              </w:pPr>
            </w:pPrChange>
          </w:pPr>
          <w:del w:id="162" w:author="Данил Ахатов" w:date="2024-02-15T08:53:00Z">
            <w:r w:rsidRPr="00230937" w:rsidDel="00230937">
              <w:rPr>
                <w:noProof/>
                <w:lang w:eastAsia="ru-RU"/>
                <w:rPrChange w:id="163" w:author="Данил Ахатов" w:date="2024-02-15T08:53:00Z">
                  <w:rPr>
                    <w:rStyle w:val="a8"/>
                    <w:rFonts w:ascii="Arial Narrow" w:eastAsia="Times New Roman" w:hAnsi="Arial Narrow"/>
                    <w:noProof/>
                    <w:lang w:eastAsia="ru-RU"/>
                  </w:rPr>
                </w:rPrChange>
              </w:rPr>
              <w:delText>3.10.</w:delText>
            </w:r>
            <w:r w:rsidRPr="0081291D" w:rsidDel="00230937">
              <w:rPr>
                <w:rFonts w:eastAsiaTheme="minorEastAsia"/>
                <w:noProof/>
                <w:lang w:eastAsia="ru-RU"/>
              </w:rPr>
              <w:tab/>
            </w:r>
            <w:r w:rsidRPr="00230937" w:rsidDel="00230937">
              <w:rPr>
                <w:noProof/>
                <w:lang w:eastAsia="ru-RU"/>
                <w:rPrChange w:id="164" w:author="Данил Ахатов" w:date="2024-02-15T08:53:00Z">
                  <w:rPr>
                    <w:rStyle w:val="a8"/>
                    <w:rFonts w:ascii="Arial Narrow" w:eastAsia="Times New Roman" w:hAnsi="Arial Narrow"/>
                    <w:noProof/>
                    <w:lang w:eastAsia="ru-RU"/>
                  </w:rPr>
                </w:rPrChange>
              </w:rPr>
              <w:delText>Требования к надежности</w:delText>
            </w:r>
            <w:r w:rsidRPr="0081291D" w:rsidDel="00230937">
              <w:rPr>
                <w:noProof/>
                <w:webHidden/>
              </w:rPr>
              <w:tab/>
              <w:delText>15</w:delText>
            </w:r>
          </w:del>
        </w:p>
        <w:p w14:paraId="71CDFDC0" w14:textId="0A78DE1D" w:rsidR="00DE579C" w:rsidRPr="0081291D" w:rsidDel="00230937" w:rsidRDefault="00DE579C" w:rsidP="00230937">
          <w:pPr>
            <w:pStyle w:val="21"/>
            <w:rPr>
              <w:del w:id="165" w:author="Данил Ахатов" w:date="2024-02-15T08:53:00Z"/>
              <w:rFonts w:eastAsiaTheme="minorEastAsia"/>
              <w:noProof/>
              <w:lang w:eastAsia="ru-RU"/>
            </w:rPr>
            <w:pPrChange w:id="166" w:author="Данил Ахатов" w:date="2024-02-15T08:53:00Z">
              <w:pPr>
                <w:pStyle w:val="21"/>
                <w:tabs>
                  <w:tab w:val="left" w:pos="880"/>
                  <w:tab w:val="right" w:leader="dot" w:pos="9912"/>
                </w:tabs>
              </w:pPr>
            </w:pPrChange>
          </w:pPr>
          <w:del w:id="167" w:author="Данил Ахатов" w:date="2024-02-15T08:53:00Z">
            <w:r w:rsidRPr="00230937" w:rsidDel="00230937">
              <w:rPr>
                <w:noProof/>
                <w:lang w:eastAsia="ru-RU"/>
                <w:rPrChange w:id="168" w:author="Данил Ахатов" w:date="2024-02-15T08:53:00Z">
                  <w:rPr>
                    <w:rStyle w:val="a8"/>
                    <w:rFonts w:ascii="Arial Narrow" w:eastAsia="Times New Roman" w:hAnsi="Arial Narrow"/>
                    <w:noProof/>
                    <w:lang w:eastAsia="ru-RU"/>
                  </w:rPr>
                </w:rPrChange>
              </w:rPr>
              <w:delText>3.11.</w:delText>
            </w:r>
            <w:r w:rsidRPr="0081291D" w:rsidDel="00230937">
              <w:rPr>
                <w:rFonts w:eastAsiaTheme="minorEastAsia"/>
                <w:noProof/>
                <w:lang w:eastAsia="ru-RU"/>
              </w:rPr>
              <w:tab/>
            </w:r>
            <w:r w:rsidRPr="00230937" w:rsidDel="00230937">
              <w:rPr>
                <w:noProof/>
                <w:lang w:eastAsia="ru-RU"/>
                <w:rPrChange w:id="169" w:author="Данил Ахатов" w:date="2024-02-15T08:53:00Z">
                  <w:rPr>
                    <w:rStyle w:val="a8"/>
                    <w:rFonts w:ascii="Arial Narrow" w:eastAsia="Times New Roman" w:hAnsi="Arial Narrow"/>
                    <w:noProof/>
                    <w:lang w:eastAsia="ru-RU"/>
                  </w:rPr>
                </w:rPrChange>
              </w:rPr>
              <w:delText>Требования к самодиагностике</w:delText>
            </w:r>
            <w:r w:rsidRPr="0081291D" w:rsidDel="00230937">
              <w:rPr>
                <w:noProof/>
                <w:webHidden/>
              </w:rPr>
              <w:tab/>
              <w:delText>15</w:delText>
            </w:r>
          </w:del>
        </w:p>
        <w:p w14:paraId="068CACDC" w14:textId="57824721" w:rsidR="00DE579C" w:rsidRPr="0081291D" w:rsidDel="00230937" w:rsidRDefault="00DE579C" w:rsidP="00230937">
          <w:pPr>
            <w:pStyle w:val="21"/>
            <w:rPr>
              <w:del w:id="170" w:author="Данил Ахатов" w:date="2024-02-15T08:53:00Z"/>
              <w:rFonts w:eastAsiaTheme="minorEastAsia"/>
              <w:noProof/>
              <w:lang w:eastAsia="ru-RU"/>
            </w:rPr>
            <w:pPrChange w:id="171" w:author="Данил Ахатов" w:date="2024-02-15T08:53:00Z">
              <w:pPr>
                <w:pStyle w:val="21"/>
                <w:tabs>
                  <w:tab w:val="left" w:pos="880"/>
                  <w:tab w:val="right" w:leader="dot" w:pos="9912"/>
                </w:tabs>
              </w:pPr>
            </w:pPrChange>
          </w:pPr>
          <w:del w:id="172" w:author="Данил Ахатов" w:date="2024-02-15T08:53:00Z">
            <w:r w:rsidRPr="00230937" w:rsidDel="00230937">
              <w:rPr>
                <w:rFonts w:cs="Tahoma"/>
                <w:noProof/>
                <w:kern w:val="0"/>
                <w:lang w:eastAsia="ru-RU"/>
                <w14:ligatures w14:val="none"/>
                <w:rPrChange w:id="173" w:author="Данил Ахатов" w:date="2024-02-15T08:53:00Z">
                  <w:rPr>
                    <w:rStyle w:val="a8"/>
                    <w:rFonts w:ascii="Arial Narrow" w:eastAsia="Times New Roman" w:hAnsi="Arial Narrow" w:cs="Tahoma"/>
                    <w:noProof/>
                    <w:kern w:val="0"/>
                    <w:lang w:eastAsia="ru-RU"/>
                    <w14:ligatures w14:val="none"/>
                  </w:rPr>
                </w:rPrChange>
              </w:rPr>
              <w:delText>3.12.</w:delText>
            </w:r>
            <w:r w:rsidRPr="0081291D" w:rsidDel="00230937">
              <w:rPr>
                <w:rFonts w:eastAsiaTheme="minorEastAsia"/>
                <w:noProof/>
                <w:lang w:eastAsia="ru-RU"/>
              </w:rPr>
              <w:tab/>
            </w:r>
            <w:r w:rsidRPr="00230937" w:rsidDel="00230937">
              <w:rPr>
                <w:noProof/>
                <w:lang w:eastAsia="ru-RU"/>
                <w:rPrChange w:id="174" w:author="Данил Ахатов" w:date="2024-02-15T08:53:00Z">
                  <w:rPr>
                    <w:rStyle w:val="a8"/>
                    <w:rFonts w:ascii="Arial Narrow" w:eastAsia="Times New Roman" w:hAnsi="Arial Narrow"/>
                    <w:noProof/>
                    <w:lang w:eastAsia="ru-RU"/>
                  </w:rPr>
                </w:rPrChange>
              </w:rPr>
              <w:delText>Требования к регистрации аварийных событий</w:delText>
            </w:r>
            <w:r w:rsidRPr="00230937" w:rsidDel="00230937">
              <w:rPr>
                <w:rFonts w:cs="Tahoma"/>
                <w:noProof/>
                <w:kern w:val="0"/>
                <w:lang w:eastAsia="ru-RU"/>
                <w14:ligatures w14:val="none"/>
                <w:rPrChange w:id="175" w:author="Данил Ахатов" w:date="2024-02-15T08:53:00Z">
                  <w:rPr>
                    <w:rStyle w:val="a8"/>
                    <w:rFonts w:ascii="Arial Narrow" w:eastAsia="Times New Roman" w:hAnsi="Arial Narrow" w:cs="Tahoma"/>
                    <w:noProof/>
                    <w:kern w:val="0"/>
                    <w:lang w:eastAsia="ru-RU"/>
                    <w14:ligatures w14:val="none"/>
                  </w:rPr>
                </w:rPrChange>
              </w:rPr>
              <w:delText>.</w:delText>
            </w:r>
            <w:r w:rsidRPr="0081291D" w:rsidDel="00230937">
              <w:rPr>
                <w:noProof/>
                <w:webHidden/>
              </w:rPr>
              <w:tab/>
              <w:delText>16</w:delText>
            </w:r>
          </w:del>
        </w:p>
        <w:p w14:paraId="329E7BD0" w14:textId="5DD01C02" w:rsidR="00F132E7" w:rsidRPr="0081291D" w:rsidRDefault="00F132E7">
          <w:r w:rsidRPr="0081291D">
            <w:rPr>
              <w:rFonts w:ascii="Arial Narrow" w:hAnsi="Arial Narrow"/>
              <w:b/>
              <w:bCs/>
              <w:sz w:val="24"/>
              <w:szCs w:val="24"/>
            </w:rPr>
            <w:fldChar w:fldCharType="end"/>
          </w:r>
        </w:p>
      </w:sdtContent>
    </w:sdt>
    <w:p w14:paraId="17AF1529" w14:textId="1BCA1543" w:rsidR="00804F84" w:rsidRPr="0081291D" w:rsidRDefault="00804F84" w:rsidP="00313973">
      <w:pPr>
        <w:pStyle w:val="1"/>
        <w:pageBreakBefore/>
        <w:spacing w:after="240"/>
        <w:ind w:left="431" w:hanging="431"/>
        <w:jc w:val="center"/>
        <w:rPr>
          <w:rFonts w:ascii="Arial Narrow" w:eastAsia="Times New Roman" w:hAnsi="Arial Narrow"/>
          <w:color w:val="auto"/>
          <w:sz w:val="28"/>
          <w:szCs w:val="28"/>
          <w:lang w:eastAsia="ru-RU"/>
        </w:rPr>
      </w:pPr>
      <w:bookmarkStart w:id="176" w:name="_Toc158879627"/>
      <w:r w:rsidRPr="0081291D">
        <w:rPr>
          <w:rFonts w:ascii="Arial Narrow" w:eastAsia="Times New Roman" w:hAnsi="Arial Narrow"/>
          <w:color w:val="auto"/>
          <w:sz w:val="28"/>
          <w:szCs w:val="28"/>
          <w:lang w:eastAsia="ru-RU"/>
        </w:rPr>
        <w:lastRenderedPageBreak/>
        <w:t>Перечень сокращений</w:t>
      </w:r>
      <w:bookmarkEnd w:id="176"/>
    </w:p>
    <w:p w14:paraId="171B8B4F" w14:textId="6CB2520E" w:rsidR="002E787C" w:rsidRPr="0081291D" w:rsidRDefault="00FF7574" w:rsidP="005E7FB1">
      <w:pPr>
        <w:spacing w:after="0" w:line="264" w:lineRule="auto"/>
        <w:ind w:left="1417" w:hanging="992"/>
        <w:rPr>
          <w:rFonts w:ascii="Arial Narrow" w:hAnsi="Arial Narrow"/>
          <w:sz w:val="24"/>
          <w:szCs w:val="24"/>
        </w:rPr>
      </w:pPr>
      <w:r w:rsidRPr="0081291D">
        <w:rPr>
          <w:rFonts w:ascii="Arial Narrow" w:hAnsi="Arial Narrow"/>
          <w:sz w:val="24"/>
          <w:szCs w:val="24"/>
        </w:rPr>
        <w:t>К</w:t>
      </w:r>
      <w:r w:rsidR="00296648" w:rsidRPr="0081291D">
        <w:rPr>
          <w:rFonts w:ascii="Arial Narrow" w:hAnsi="Arial Narrow"/>
          <w:sz w:val="24"/>
          <w:szCs w:val="24"/>
        </w:rPr>
        <w:t>Л</w:t>
      </w:r>
      <w:r w:rsidR="00296648" w:rsidRPr="0081291D">
        <w:rPr>
          <w:rFonts w:ascii="Arial Narrow" w:hAnsi="Arial Narrow"/>
          <w:sz w:val="24"/>
          <w:szCs w:val="24"/>
        </w:rPr>
        <w:tab/>
      </w:r>
      <w:r w:rsidRPr="0081291D">
        <w:rPr>
          <w:rFonts w:ascii="Arial Narrow" w:hAnsi="Arial Narrow"/>
          <w:sz w:val="24"/>
          <w:szCs w:val="24"/>
        </w:rPr>
        <w:t>кабельн</w:t>
      </w:r>
      <w:r w:rsidR="00296648" w:rsidRPr="0081291D">
        <w:rPr>
          <w:rFonts w:ascii="Arial Narrow" w:hAnsi="Arial Narrow"/>
          <w:sz w:val="24"/>
          <w:szCs w:val="24"/>
        </w:rPr>
        <w:t>ая линия электропередач</w:t>
      </w:r>
    </w:p>
    <w:p w14:paraId="1E63773E" w14:textId="66A851A9" w:rsidR="00033020" w:rsidRPr="0081291D" w:rsidRDefault="00033020" w:rsidP="005E7FB1">
      <w:pPr>
        <w:spacing w:after="0" w:line="264" w:lineRule="auto"/>
        <w:ind w:left="1417" w:hanging="992"/>
        <w:rPr>
          <w:rFonts w:ascii="Arial Narrow" w:hAnsi="Arial Narrow"/>
          <w:sz w:val="24"/>
          <w:szCs w:val="24"/>
        </w:rPr>
      </w:pPr>
      <w:r w:rsidRPr="0081291D">
        <w:rPr>
          <w:rFonts w:ascii="Arial Narrow" w:hAnsi="Arial Narrow"/>
          <w:sz w:val="24"/>
          <w:szCs w:val="24"/>
        </w:rPr>
        <w:t>ЖС</w:t>
      </w:r>
      <w:r w:rsidRPr="0081291D">
        <w:rPr>
          <w:rFonts w:ascii="Arial Narrow" w:hAnsi="Arial Narrow"/>
          <w:sz w:val="24"/>
          <w:szCs w:val="24"/>
        </w:rPr>
        <w:tab/>
        <w:t>журнал событий</w:t>
      </w:r>
    </w:p>
    <w:p w14:paraId="1E61A40F" w14:textId="73ED3134" w:rsidR="00285EE6" w:rsidRPr="0081291D" w:rsidRDefault="00285EE6" w:rsidP="005E7FB1">
      <w:pPr>
        <w:spacing w:after="0" w:line="264" w:lineRule="auto"/>
        <w:ind w:left="1417" w:hanging="992"/>
        <w:rPr>
          <w:rFonts w:ascii="Arial Narrow" w:hAnsi="Arial Narrow"/>
          <w:sz w:val="24"/>
          <w:szCs w:val="24"/>
        </w:rPr>
      </w:pPr>
      <w:r w:rsidRPr="0081291D">
        <w:rPr>
          <w:rFonts w:ascii="Arial Narrow" w:hAnsi="Arial Narrow"/>
          <w:sz w:val="24"/>
          <w:szCs w:val="24"/>
        </w:rPr>
        <w:t>ИКЗ</w:t>
      </w:r>
      <w:r w:rsidRPr="0081291D">
        <w:rPr>
          <w:rFonts w:ascii="Arial Narrow" w:hAnsi="Arial Narrow"/>
          <w:sz w:val="24"/>
          <w:szCs w:val="24"/>
        </w:rPr>
        <w:tab/>
        <w:t>индикатор короткого замыкания</w:t>
      </w:r>
    </w:p>
    <w:p w14:paraId="486DD168" w14:textId="6EC2C9B3" w:rsidR="00296648" w:rsidRPr="0081291D" w:rsidRDefault="00296648" w:rsidP="005E7FB1">
      <w:pPr>
        <w:spacing w:after="0" w:line="264" w:lineRule="auto"/>
        <w:ind w:left="1417" w:hanging="992"/>
        <w:rPr>
          <w:rFonts w:ascii="Arial Narrow" w:hAnsi="Arial Narrow"/>
          <w:sz w:val="24"/>
          <w:szCs w:val="24"/>
        </w:rPr>
      </w:pPr>
      <w:r w:rsidRPr="0081291D">
        <w:rPr>
          <w:rFonts w:ascii="Arial Narrow" w:hAnsi="Arial Narrow"/>
          <w:sz w:val="24"/>
          <w:szCs w:val="24"/>
        </w:rPr>
        <w:t>КЗ</w:t>
      </w:r>
      <w:r w:rsidRPr="0081291D">
        <w:rPr>
          <w:rFonts w:ascii="Arial Narrow" w:hAnsi="Arial Narrow"/>
          <w:sz w:val="24"/>
          <w:szCs w:val="24"/>
        </w:rPr>
        <w:tab/>
        <w:t>короткое замыкание</w:t>
      </w:r>
    </w:p>
    <w:p w14:paraId="1CBE71FF" w14:textId="0995F764" w:rsidR="00296648" w:rsidRPr="0081291D" w:rsidRDefault="00296648" w:rsidP="005E7FB1">
      <w:pPr>
        <w:spacing w:after="0" w:line="264" w:lineRule="auto"/>
        <w:ind w:left="1417" w:hanging="992"/>
        <w:rPr>
          <w:rFonts w:ascii="Arial Narrow" w:hAnsi="Arial Narrow"/>
          <w:sz w:val="24"/>
          <w:szCs w:val="24"/>
        </w:rPr>
      </w:pPr>
      <w:r w:rsidRPr="0081291D">
        <w:rPr>
          <w:rFonts w:ascii="Arial Narrow" w:hAnsi="Arial Narrow"/>
          <w:sz w:val="24"/>
          <w:szCs w:val="24"/>
        </w:rPr>
        <w:t>ОЗЗ</w:t>
      </w:r>
      <w:r w:rsidRPr="0081291D">
        <w:rPr>
          <w:rFonts w:ascii="Arial Narrow" w:hAnsi="Arial Narrow"/>
          <w:sz w:val="24"/>
          <w:szCs w:val="24"/>
        </w:rPr>
        <w:tab/>
        <w:t>однофазное замыкание на землю</w:t>
      </w:r>
    </w:p>
    <w:p w14:paraId="3BDA88FC" w14:textId="750D2065" w:rsidR="00F52FF5" w:rsidRPr="0081291D" w:rsidRDefault="00F52FF5" w:rsidP="005E7FB1">
      <w:pPr>
        <w:spacing w:after="0" w:line="264" w:lineRule="auto"/>
        <w:ind w:left="1417" w:hanging="992"/>
        <w:rPr>
          <w:rFonts w:ascii="Arial Narrow" w:hAnsi="Arial Narrow"/>
          <w:sz w:val="24"/>
          <w:szCs w:val="24"/>
        </w:rPr>
      </w:pPr>
      <w:r w:rsidRPr="0081291D">
        <w:rPr>
          <w:rFonts w:ascii="Arial Narrow" w:hAnsi="Arial Narrow"/>
          <w:sz w:val="24"/>
          <w:szCs w:val="24"/>
        </w:rPr>
        <w:t>УСПД</w:t>
      </w:r>
      <w:r w:rsidRPr="0081291D">
        <w:rPr>
          <w:rFonts w:ascii="Arial Narrow" w:hAnsi="Arial Narrow"/>
          <w:sz w:val="24"/>
          <w:szCs w:val="24"/>
        </w:rPr>
        <w:tab/>
        <w:t>устройство сбора и передачи данных</w:t>
      </w:r>
    </w:p>
    <w:p w14:paraId="5882BF0F" w14:textId="77777777" w:rsidR="00296648" w:rsidRPr="0081291D" w:rsidRDefault="00296648" w:rsidP="00313973">
      <w:pPr>
        <w:pStyle w:val="1"/>
        <w:pageBreakBefore/>
        <w:spacing w:after="240"/>
        <w:ind w:left="431" w:hanging="431"/>
        <w:jc w:val="center"/>
        <w:rPr>
          <w:rFonts w:ascii="Arial Narrow" w:eastAsia="Times New Roman" w:hAnsi="Arial Narrow"/>
          <w:color w:val="auto"/>
          <w:sz w:val="28"/>
          <w:szCs w:val="28"/>
          <w:lang w:eastAsia="ru-RU"/>
        </w:rPr>
      </w:pPr>
      <w:bookmarkStart w:id="177" w:name="_Toc158879628"/>
      <w:r w:rsidRPr="0081291D">
        <w:rPr>
          <w:rFonts w:ascii="Arial Narrow" w:eastAsia="Times New Roman" w:hAnsi="Arial Narrow"/>
          <w:color w:val="auto"/>
          <w:sz w:val="28"/>
          <w:szCs w:val="28"/>
          <w:lang w:eastAsia="ru-RU"/>
        </w:rPr>
        <w:lastRenderedPageBreak/>
        <w:t>Назначение устройства</w:t>
      </w:r>
      <w:bookmarkEnd w:id="177"/>
    </w:p>
    <w:p w14:paraId="2AE88B5A" w14:textId="14EA3ACF" w:rsidR="00296648" w:rsidRPr="0081291D" w:rsidRDefault="00296648" w:rsidP="00296648">
      <w:pPr>
        <w:widowControl w:val="0"/>
        <w:spacing w:before="120" w:after="120" w:line="300" w:lineRule="auto"/>
        <w:ind w:firstLine="709"/>
        <w:jc w:val="both"/>
        <w:rPr>
          <w:rFonts w:ascii="Arial Narrow" w:hAnsi="Arial Narrow"/>
          <w:sz w:val="24"/>
          <w:szCs w:val="24"/>
          <w:lang w:eastAsia="ru-RU"/>
        </w:rPr>
      </w:pPr>
      <w:r w:rsidRPr="0081291D">
        <w:rPr>
          <w:rFonts w:ascii="Arial Narrow" w:hAnsi="Arial Narrow"/>
          <w:sz w:val="24"/>
          <w:szCs w:val="24"/>
          <w:lang w:eastAsia="ru-RU"/>
        </w:rPr>
        <w:t>Устройства предназначены для выполнения функций фиксации аварийных и ненормальных режимов, возникающих на</w:t>
      </w:r>
      <w:r w:rsidR="000105FE" w:rsidRPr="0081291D">
        <w:rPr>
          <w:rFonts w:ascii="Arial Narrow" w:hAnsi="Arial Narrow"/>
          <w:sz w:val="24"/>
          <w:szCs w:val="24"/>
          <w:lang w:eastAsia="ru-RU"/>
        </w:rPr>
        <w:t xml:space="preserve"> КЛ</w:t>
      </w:r>
      <w:r w:rsidRPr="0081291D">
        <w:rPr>
          <w:rFonts w:ascii="Arial Narrow" w:hAnsi="Arial Narrow"/>
          <w:sz w:val="24"/>
          <w:szCs w:val="24"/>
          <w:lang w:eastAsia="ru-RU"/>
        </w:rPr>
        <w:t xml:space="preserve"> (КЗ и ОЗЗ), индикации, в случае фиксации данных режимов, а также передачи данных на верхний уровень</w:t>
      </w:r>
      <w:r w:rsidR="00285EE6" w:rsidRPr="0081291D">
        <w:rPr>
          <w:rFonts w:ascii="Arial Narrow" w:hAnsi="Arial Narrow"/>
          <w:sz w:val="24"/>
          <w:szCs w:val="24"/>
          <w:lang w:eastAsia="ru-RU"/>
        </w:rPr>
        <w:t>.</w:t>
      </w:r>
      <w:r w:rsidR="006600BE" w:rsidRPr="0081291D">
        <w:rPr>
          <w:rFonts w:ascii="Arial Narrow" w:hAnsi="Arial Narrow"/>
          <w:sz w:val="24"/>
          <w:szCs w:val="24"/>
          <w:lang w:eastAsia="ru-RU"/>
        </w:rPr>
        <w:t xml:space="preserve"> Устройств</w:t>
      </w:r>
      <w:r w:rsidR="001B225A" w:rsidRPr="0081291D">
        <w:rPr>
          <w:rFonts w:ascii="Arial Narrow" w:hAnsi="Arial Narrow"/>
          <w:sz w:val="24"/>
          <w:szCs w:val="24"/>
          <w:lang w:eastAsia="ru-RU"/>
        </w:rPr>
        <w:t xml:space="preserve">о </w:t>
      </w:r>
      <w:r w:rsidR="00946B50" w:rsidRPr="0081291D">
        <w:rPr>
          <w:rFonts w:ascii="Arial Narrow" w:hAnsi="Arial Narrow"/>
          <w:sz w:val="24"/>
          <w:szCs w:val="24"/>
          <w:lang w:eastAsia="ru-RU"/>
        </w:rPr>
        <w:t>состоит из следующи</w:t>
      </w:r>
      <w:r w:rsidR="003B7446" w:rsidRPr="0081291D">
        <w:rPr>
          <w:rFonts w:ascii="Arial Narrow" w:hAnsi="Arial Narrow"/>
          <w:sz w:val="24"/>
          <w:szCs w:val="24"/>
          <w:lang w:eastAsia="ru-RU"/>
        </w:rPr>
        <w:t>х составных частей</w:t>
      </w:r>
      <w:r w:rsidR="00946B50" w:rsidRPr="0081291D">
        <w:rPr>
          <w:rFonts w:ascii="Arial Narrow" w:hAnsi="Arial Narrow"/>
          <w:sz w:val="24"/>
          <w:szCs w:val="24"/>
          <w:lang w:eastAsia="ru-RU"/>
        </w:rPr>
        <w:t>:</w:t>
      </w:r>
      <w:r w:rsidR="00515C53" w:rsidRPr="0081291D">
        <w:rPr>
          <w:rFonts w:ascii="Arial Narrow" w:hAnsi="Arial Narrow"/>
          <w:sz w:val="24"/>
          <w:szCs w:val="24"/>
          <w:lang w:eastAsia="ru-RU"/>
        </w:rPr>
        <w:t xml:space="preserve"> монитор, представляющий с</w:t>
      </w:r>
      <w:r w:rsidR="00946B50" w:rsidRPr="0081291D">
        <w:rPr>
          <w:rFonts w:ascii="Arial Narrow" w:hAnsi="Arial Narrow"/>
          <w:sz w:val="24"/>
          <w:szCs w:val="24"/>
          <w:lang w:eastAsia="ru-RU"/>
        </w:rPr>
        <w:t xml:space="preserve">обой небольшое </w:t>
      </w:r>
      <w:r w:rsidR="007C69D8" w:rsidRPr="0081291D">
        <w:rPr>
          <w:rFonts w:ascii="Arial Narrow" w:hAnsi="Arial Narrow"/>
          <w:sz w:val="24"/>
          <w:szCs w:val="24"/>
          <w:lang w:eastAsia="ru-RU"/>
        </w:rPr>
        <w:t>устройство, которое</w:t>
      </w:r>
      <w:r w:rsidR="003B7446" w:rsidRPr="0081291D">
        <w:rPr>
          <w:rFonts w:ascii="Arial Narrow" w:hAnsi="Arial Narrow"/>
          <w:sz w:val="24"/>
          <w:szCs w:val="24"/>
          <w:lang w:eastAsia="ru-RU"/>
        </w:rPr>
        <w:t xml:space="preserve"> </w:t>
      </w:r>
      <w:r w:rsidR="00A1745F" w:rsidRPr="0081291D">
        <w:rPr>
          <w:rFonts w:ascii="Arial Narrow" w:hAnsi="Arial Narrow"/>
          <w:sz w:val="24"/>
          <w:szCs w:val="24"/>
          <w:lang w:eastAsia="ru-RU"/>
        </w:rPr>
        <w:t>монтируются</w:t>
      </w:r>
      <w:r w:rsidR="003B7446" w:rsidRPr="0081291D">
        <w:rPr>
          <w:rFonts w:ascii="Arial Narrow" w:hAnsi="Arial Narrow"/>
          <w:sz w:val="24"/>
          <w:szCs w:val="24"/>
          <w:lang w:eastAsia="ru-RU"/>
        </w:rPr>
        <w:t xml:space="preserve"> на дверце</w:t>
      </w:r>
      <w:r w:rsidR="00432263" w:rsidRPr="0081291D">
        <w:rPr>
          <w:rFonts w:ascii="Arial Narrow" w:hAnsi="Arial Narrow"/>
          <w:sz w:val="24"/>
          <w:szCs w:val="24"/>
          <w:lang w:eastAsia="ru-RU"/>
        </w:rPr>
        <w:t>/отсеке</w:t>
      </w:r>
      <w:r w:rsidR="003B7446" w:rsidRPr="0081291D">
        <w:rPr>
          <w:rFonts w:ascii="Arial Narrow" w:hAnsi="Arial Narrow"/>
          <w:sz w:val="24"/>
          <w:szCs w:val="24"/>
          <w:lang w:eastAsia="ru-RU"/>
        </w:rPr>
        <w:t xml:space="preserve"> релейного </w:t>
      </w:r>
      <w:r w:rsidR="007C69D8" w:rsidRPr="0081291D">
        <w:rPr>
          <w:rFonts w:ascii="Arial Narrow" w:hAnsi="Arial Narrow"/>
          <w:sz w:val="24"/>
          <w:szCs w:val="24"/>
          <w:lang w:eastAsia="ru-RU"/>
        </w:rPr>
        <w:t>шкафа, датчиков</w:t>
      </w:r>
      <w:r w:rsidR="00432263" w:rsidRPr="0081291D">
        <w:rPr>
          <w:rFonts w:ascii="Arial Narrow" w:hAnsi="Arial Narrow"/>
          <w:sz w:val="24"/>
          <w:szCs w:val="24"/>
          <w:lang w:eastAsia="ru-RU"/>
        </w:rPr>
        <w:t xml:space="preserve"> тока на базе катушек Роговского</w:t>
      </w:r>
      <w:r w:rsidR="0075335E" w:rsidRPr="0081291D">
        <w:rPr>
          <w:rFonts w:ascii="Arial Narrow" w:hAnsi="Arial Narrow"/>
          <w:sz w:val="24"/>
          <w:szCs w:val="24"/>
          <w:lang w:eastAsia="ru-RU"/>
        </w:rPr>
        <w:t>, которые</w:t>
      </w:r>
      <w:r w:rsidR="00432263" w:rsidRPr="0081291D">
        <w:rPr>
          <w:rFonts w:ascii="Arial Narrow" w:hAnsi="Arial Narrow"/>
          <w:sz w:val="24"/>
          <w:szCs w:val="24"/>
          <w:lang w:eastAsia="ru-RU"/>
        </w:rPr>
        <w:t xml:space="preserve"> </w:t>
      </w:r>
      <w:r w:rsidR="0075335E" w:rsidRPr="0081291D">
        <w:rPr>
          <w:rFonts w:ascii="Arial Narrow" w:hAnsi="Arial Narrow"/>
          <w:sz w:val="24"/>
          <w:szCs w:val="24"/>
          <w:lang w:eastAsia="ru-RU"/>
        </w:rPr>
        <w:t xml:space="preserve">фиксируются на фазных проводах КЛ 6-35 кВ посредством фиксирующего замка </w:t>
      </w:r>
      <w:r w:rsidR="00A1745F" w:rsidRPr="0081291D">
        <w:rPr>
          <w:rFonts w:ascii="Arial Narrow" w:hAnsi="Arial Narrow"/>
          <w:sz w:val="24"/>
          <w:szCs w:val="24"/>
          <w:lang w:eastAsia="ru-RU"/>
        </w:rPr>
        <w:t>и</w:t>
      </w:r>
      <w:r w:rsidR="00432263" w:rsidRPr="0081291D">
        <w:rPr>
          <w:rFonts w:ascii="Arial Narrow" w:hAnsi="Arial Narrow"/>
          <w:sz w:val="24"/>
          <w:szCs w:val="24"/>
          <w:lang w:eastAsia="ru-RU"/>
        </w:rPr>
        <w:t xml:space="preserve"> </w:t>
      </w:r>
      <w:r w:rsidR="0075335E" w:rsidRPr="0081291D">
        <w:rPr>
          <w:rFonts w:ascii="Arial Narrow" w:hAnsi="Arial Narrow"/>
          <w:sz w:val="24"/>
          <w:szCs w:val="24"/>
          <w:lang w:eastAsia="ru-RU"/>
        </w:rPr>
        <w:t xml:space="preserve">устройства </w:t>
      </w:r>
      <w:r w:rsidR="00C41996" w:rsidRPr="0081291D">
        <w:rPr>
          <w:rFonts w:ascii="Arial Narrow" w:hAnsi="Arial Narrow"/>
          <w:sz w:val="24"/>
          <w:szCs w:val="24"/>
          <w:lang w:eastAsia="ru-RU"/>
        </w:rPr>
        <w:t>УСПД,</w:t>
      </w:r>
      <w:r w:rsidR="0075335E" w:rsidRPr="0081291D">
        <w:rPr>
          <w:rFonts w:ascii="Arial Narrow" w:hAnsi="Arial Narrow"/>
          <w:sz w:val="24"/>
          <w:szCs w:val="24"/>
          <w:lang w:eastAsia="ru-RU"/>
        </w:rPr>
        <w:t xml:space="preserve"> находящегося на РП/ТП</w:t>
      </w:r>
      <w:r w:rsidR="00A1745F" w:rsidRPr="0081291D">
        <w:rPr>
          <w:rFonts w:ascii="Arial Narrow" w:hAnsi="Arial Narrow"/>
          <w:sz w:val="24"/>
          <w:szCs w:val="24"/>
          <w:lang w:eastAsia="ru-RU"/>
        </w:rPr>
        <w:t>.</w:t>
      </w:r>
      <w:r w:rsidR="006600BE" w:rsidRPr="0081291D">
        <w:rPr>
          <w:rFonts w:ascii="Arial Narrow" w:hAnsi="Arial Narrow"/>
          <w:sz w:val="24"/>
          <w:szCs w:val="24"/>
          <w:lang w:eastAsia="ru-RU"/>
        </w:rPr>
        <w:t xml:space="preserve"> </w:t>
      </w:r>
    </w:p>
    <w:p w14:paraId="1DBBE818" w14:textId="27C20960" w:rsidR="00285EE6" w:rsidRPr="0081291D" w:rsidRDefault="00285EE6" w:rsidP="00296648">
      <w:pPr>
        <w:widowControl w:val="0"/>
        <w:spacing w:before="120" w:after="120" w:line="300" w:lineRule="auto"/>
        <w:ind w:firstLine="709"/>
        <w:jc w:val="both"/>
        <w:rPr>
          <w:rFonts w:ascii="Arial Narrow" w:hAnsi="Arial Narrow"/>
          <w:sz w:val="24"/>
          <w:szCs w:val="24"/>
          <w:lang w:eastAsia="ru-RU"/>
        </w:rPr>
      </w:pPr>
      <w:r w:rsidRPr="0081291D">
        <w:rPr>
          <w:rFonts w:ascii="Arial Narrow" w:hAnsi="Arial Narrow"/>
          <w:sz w:val="24"/>
          <w:szCs w:val="24"/>
          <w:lang w:eastAsia="ru-RU"/>
        </w:rPr>
        <w:t xml:space="preserve">Один комплект устройства состоит из трех ИКЗ. Одно устройство из комплекта является </w:t>
      </w:r>
      <w:r w:rsidRPr="0081291D">
        <w:rPr>
          <w:rFonts w:ascii="Arial Narrow" w:hAnsi="Arial Narrow"/>
          <w:sz w:val="24"/>
          <w:szCs w:val="24"/>
          <w:lang w:val="en-US" w:eastAsia="ru-RU"/>
        </w:rPr>
        <w:t>master</w:t>
      </w:r>
      <w:r w:rsidRPr="0081291D">
        <w:rPr>
          <w:rFonts w:ascii="Arial Narrow" w:hAnsi="Arial Narrow"/>
          <w:sz w:val="24"/>
          <w:szCs w:val="24"/>
          <w:lang w:eastAsia="ru-RU"/>
        </w:rPr>
        <w:t xml:space="preserve">-индикатором, выполняющим опрос двух </w:t>
      </w:r>
      <w:r w:rsidRPr="0081291D">
        <w:rPr>
          <w:rFonts w:ascii="Arial Narrow" w:hAnsi="Arial Narrow"/>
          <w:sz w:val="24"/>
          <w:szCs w:val="24"/>
          <w:lang w:val="en-US" w:eastAsia="ru-RU"/>
        </w:rPr>
        <w:t>slave</w:t>
      </w:r>
      <w:r w:rsidRPr="0081291D">
        <w:rPr>
          <w:rFonts w:ascii="Arial Narrow" w:hAnsi="Arial Narrow"/>
          <w:sz w:val="24"/>
          <w:szCs w:val="24"/>
          <w:lang w:eastAsia="ru-RU"/>
        </w:rPr>
        <w:t xml:space="preserve">-индикаторов по радиоканалу (например, по </w:t>
      </w:r>
      <w:r w:rsidRPr="0081291D">
        <w:rPr>
          <w:rFonts w:ascii="Arial Narrow" w:hAnsi="Arial Narrow"/>
          <w:sz w:val="24"/>
          <w:szCs w:val="24"/>
          <w:lang w:val="en-US" w:eastAsia="ru-RU"/>
        </w:rPr>
        <w:t>BLE</w:t>
      </w:r>
      <w:r w:rsidRPr="0081291D">
        <w:rPr>
          <w:rFonts w:ascii="Arial Narrow" w:hAnsi="Arial Narrow"/>
          <w:sz w:val="24"/>
          <w:szCs w:val="24"/>
          <w:lang w:eastAsia="ru-RU"/>
        </w:rPr>
        <w:t>, 2.4 ГГц).</w:t>
      </w:r>
      <w:r w:rsidR="00313973" w:rsidRPr="0081291D">
        <w:rPr>
          <w:rFonts w:ascii="Arial Narrow" w:hAnsi="Arial Narrow"/>
          <w:sz w:val="24"/>
          <w:szCs w:val="24"/>
          <w:lang w:eastAsia="ru-RU"/>
        </w:rPr>
        <w:t xml:space="preserve"> После </w:t>
      </w:r>
      <w:r w:rsidR="00313973" w:rsidRPr="0081291D">
        <w:rPr>
          <w:rFonts w:ascii="Arial Narrow" w:hAnsi="Arial Narrow"/>
          <w:sz w:val="24"/>
          <w:szCs w:val="24"/>
          <w:lang w:val="en-US" w:eastAsia="ru-RU"/>
        </w:rPr>
        <w:t>master</w:t>
      </w:r>
      <w:r w:rsidR="00313973" w:rsidRPr="0081291D">
        <w:rPr>
          <w:rFonts w:ascii="Arial Narrow" w:hAnsi="Arial Narrow"/>
          <w:sz w:val="24"/>
          <w:szCs w:val="24"/>
          <w:lang w:eastAsia="ru-RU"/>
        </w:rPr>
        <w:t xml:space="preserve">-индикатор передает данные по протоколу </w:t>
      </w:r>
      <w:r w:rsidR="00313973" w:rsidRPr="0081291D">
        <w:rPr>
          <w:rFonts w:ascii="Arial Narrow" w:hAnsi="Arial Narrow"/>
          <w:sz w:val="24"/>
          <w:szCs w:val="24"/>
          <w:lang w:val="en-US" w:eastAsia="ru-RU"/>
        </w:rPr>
        <w:t>IEC</w:t>
      </w:r>
      <w:r w:rsidR="00313973" w:rsidRPr="0081291D">
        <w:rPr>
          <w:rFonts w:ascii="Arial Narrow" w:hAnsi="Arial Narrow"/>
          <w:sz w:val="24"/>
          <w:szCs w:val="24"/>
          <w:lang w:eastAsia="ru-RU"/>
        </w:rPr>
        <w:t xml:space="preserve"> 60870-5-104 от трех индикаторов по </w:t>
      </w:r>
      <w:r w:rsidR="00313973" w:rsidRPr="0081291D">
        <w:rPr>
          <w:rFonts w:ascii="Arial Narrow" w:hAnsi="Arial Narrow"/>
          <w:sz w:val="24"/>
          <w:szCs w:val="24"/>
          <w:lang w:val="en-US" w:eastAsia="ru-RU"/>
        </w:rPr>
        <w:t>GSM</w:t>
      </w:r>
      <w:r w:rsidR="00313973" w:rsidRPr="0081291D">
        <w:rPr>
          <w:rFonts w:ascii="Arial Narrow" w:hAnsi="Arial Narrow"/>
          <w:sz w:val="24"/>
          <w:szCs w:val="24"/>
          <w:lang w:eastAsia="ru-RU"/>
        </w:rPr>
        <w:t>/</w:t>
      </w:r>
      <w:r w:rsidR="00313973" w:rsidRPr="0081291D">
        <w:rPr>
          <w:rFonts w:ascii="Arial Narrow" w:hAnsi="Arial Narrow"/>
          <w:sz w:val="24"/>
          <w:szCs w:val="24"/>
          <w:lang w:val="en-US" w:eastAsia="ru-RU"/>
        </w:rPr>
        <w:t>GPRS</w:t>
      </w:r>
      <w:r w:rsidR="00313973" w:rsidRPr="0081291D">
        <w:rPr>
          <w:rFonts w:ascii="Arial Narrow" w:hAnsi="Arial Narrow"/>
          <w:sz w:val="24"/>
          <w:szCs w:val="24"/>
          <w:lang w:eastAsia="ru-RU"/>
        </w:rPr>
        <w:t>-каналу на верхний уровень.</w:t>
      </w:r>
    </w:p>
    <w:p w14:paraId="2AF39DAF" w14:textId="2468C8E2" w:rsidR="00313973" w:rsidRPr="0081291D" w:rsidDel="00484D0C" w:rsidRDefault="00313973" w:rsidP="00296648">
      <w:pPr>
        <w:widowControl w:val="0"/>
        <w:spacing w:before="120" w:after="120" w:line="300" w:lineRule="auto"/>
        <w:ind w:firstLine="709"/>
        <w:jc w:val="both"/>
        <w:rPr>
          <w:del w:id="178" w:author="Данил Ахатов" w:date="2024-02-15T08:10:00Z"/>
          <w:rFonts w:ascii="Arial Narrow" w:hAnsi="Arial Narrow"/>
          <w:sz w:val="24"/>
          <w:szCs w:val="24"/>
          <w:lang w:eastAsia="ru-RU"/>
        </w:rPr>
      </w:pPr>
      <w:r w:rsidRPr="0081291D">
        <w:rPr>
          <w:rFonts w:ascii="Arial Narrow" w:hAnsi="Arial Narrow"/>
          <w:sz w:val="24"/>
          <w:szCs w:val="24"/>
          <w:lang w:eastAsia="ru-RU"/>
        </w:rPr>
        <w:t xml:space="preserve">В случае возникновения аварийного или ненормального режима на контролируемой ВЛ, </w:t>
      </w:r>
      <w:r w:rsidRPr="0081291D">
        <w:rPr>
          <w:rFonts w:ascii="Arial Narrow" w:hAnsi="Arial Narrow"/>
          <w:sz w:val="24"/>
          <w:szCs w:val="24"/>
          <w:lang w:val="en-US" w:eastAsia="ru-RU"/>
        </w:rPr>
        <w:t>master</w:t>
      </w:r>
      <w:r w:rsidRPr="0081291D">
        <w:rPr>
          <w:rFonts w:ascii="Arial Narrow" w:hAnsi="Arial Narrow"/>
          <w:sz w:val="24"/>
          <w:szCs w:val="24"/>
          <w:lang w:eastAsia="ru-RU"/>
        </w:rPr>
        <w:t>-индикатор выполняет осциллографирование сигналов и одновременно осуществляет передачу данных на верхний уровень с информацией о возникшем КЗ или ОЗЗ на линии.</w:t>
      </w:r>
    </w:p>
    <w:p w14:paraId="2061157F" w14:textId="3E7EC9B1" w:rsidR="00C81CF2" w:rsidRPr="0081291D" w:rsidDel="00484D0C" w:rsidRDefault="00C81CF2" w:rsidP="00484D0C">
      <w:pPr>
        <w:widowControl w:val="0"/>
        <w:spacing w:before="120" w:after="120" w:line="300" w:lineRule="auto"/>
        <w:ind w:firstLine="709"/>
        <w:jc w:val="both"/>
        <w:rPr>
          <w:del w:id="179" w:author="Данил Ахатов" w:date="2024-02-15T08:10:00Z"/>
          <w:rFonts w:ascii="Arial Narrow" w:hAnsi="Arial Narrow"/>
          <w:noProof/>
          <w:sz w:val="24"/>
          <w:szCs w:val="24"/>
          <w:lang w:eastAsia="ru-RU"/>
        </w:rPr>
        <w:pPrChange w:id="180" w:author="Данил Ахатов" w:date="2024-02-15T08:10:00Z">
          <w:pPr>
            <w:widowControl w:val="0"/>
            <w:spacing w:before="120" w:after="120" w:line="300" w:lineRule="auto"/>
            <w:jc w:val="both"/>
          </w:pPr>
        </w:pPrChange>
      </w:pPr>
    </w:p>
    <w:p w14:paraId="76362547" w14:textId="78EB6911" w:rsidR="00313973" w:rsidRPr="0081291D" w:rsidRDefault="00381788" w:rsidP="00A6601D">
      <w:pPr>
        <w:keepNext/>
        <w:widowControl w:val="0"/>
        <w:spacing w:before="120" w:after="120" w:line="300" w:lineRule="auto"/>
        <w:jc w:val="both"/>
        <w:rPr>
          <w:rFonts w:ascii="Arial Narrow" w:hAnsi="Arial Narrow"/>
          <w:sz w:val="24"/>
          <w:szCs w:val="24"/>
          <w:lang w:eastAsia="ru-RU"/>
        </w:rPr>
        <w:pPrChange w:id="181" w:author="Данил Ахатов" w:date="2024-02-15T08:42:00Z">
          <w:pPr>
            <w:widowControl w:val="0"/>
            <w:spacing w:before="120" w:after="120" w:line="300" w:lineRule="auto"/>
            <w:jc w:val="both"/>
          </w:pPr>
        </w:pPrChange>
      </w:pPr>
      <w:r w:rsidRPr="0081291D">
        <w:rPr>
          <w:rFonts w:ascii="Arial Narrow" w:hAnsi="Arial Narrow"/>
          <w:noProof/>
          <w:sz w:val="24"/>
          <w:szCs w:val="24"/>
          <w:lang w:eastAsia="ru-RU"/>
        </w:rPr>
        <w:lastRenderedPageBreak/>
        <w:drawing>
          <wp:inline distT="0" distB="0" distL="0" distR="0" wp14:anchorId="7432D4F1" wp14:editId="1653A907">
            <wp:extent cx="6300470" cy="5314315"/>
            <wp:effectExtent l="0" t="0" r="5080" b="635"/>
            <wp:docPr id="6135035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0470" cy="5314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0A68D2" w14:textId="41D50BFB" w:rsidR="00313973" w:rsidRPr="0081291D" w:rsidRDefault="00F52FF5">
      <w:pPr>
        <w:pStyle w:val="a3"/>
        <w:widowControl w:val="0"/>
        <w:numPr>
          <w:ilvl w:val="0"/>
          <w:numId w:val="11"/>
        </w:numPr>
        <w:spacing w:before="120" w:after="120" w:line="300" w:lineRule="auto"/>
        <w:ind w:left="0" w:firstLine="0"/>
        <w:jc w:val="center"/>
        <w:rPr>
          <w:rFonts w:ascii="Arial Narrow" w:hAnsi="Arial Narrow"/>
          <w:sz w:val="24"/>
          <w:szCs w:val="24"/>
          <w:lang w:eastAsia="ru-RU"/>
        </w:rPr>
      </w:pPr>
      <w:r w:rsidRPr="0081291D">
        <w:rPr>
          <w:rFonts w:ascii="Arial Narrow" w:hAnsi="Arial Narrow"/>
          <w:sz w:val="24"/>
          <w:szCs w:val="24"/>
          <w:lang w:eastAsia="ru-RU"/>
        </w:rPr>
        <w:t>Структурная схема сбора и передачи данных</w:t>
      </w:r>
    </w:p>
    <w:p w14:paraId="3DA1783E" w14:textId="77777777" w:rsidR="007D18E8" w:rsidRPr="0081291D" w:rsidRDefault="007D18E8" w:rsidP="007D18E8">
      <w:pPr>
        <w:pStyle w:val="a3"/>
        <w:widowControl w:val="0"/>
        <w:spacing w:before="120" w:after="120" w:line="300" w:lineRule="auto"/>
        <w:ind w:left="1429"/>
        <w:jc w:val="both"/>
        <w:rPr>
          <w:rFonts w:ascii="Arial Narrow" w:hAnsi="Arial Narrow"/>
          <w:sz w:val="24"/>
          <w:szCs w:val="24"/>
          <w:lang w:eastAsia="ru-RU"/>
        </w:rPr>
      </w:pPr>
    </w:p>
    <w:p w14:paraId="0D0B0D05" w14:textId="5858497E" w:rsidR="009007FD" w:rsidRPr="0081291D" w:rsidRDefault="003110AD" w:rsidP="00313973">
      <w:pPr>
        <w:pStyle w:val="1"/>
        <w:pageBreakBefore/>
        <w:spacing w:after="240"/>
        <w:ind w:left="431" w:hanging="431"/>
        <w:jc w:val="center"/>
        <w:rPr>
          <w:rFonts w:ascii="Arial Narrow" w:eastAsia="Times New Roman" w:hAnsi="Arial Narrow"/>
          <w:color w:val="auto"/>
          <w:sz w:val="28"/>
          <w:szCs w:val="28"/>
          <w:lang w:eastAsia="ru-RU"/>
        </w:rPr>
      </w:pPr>
      <w:bookmarkStart w:id="182" w:name="_Toc158879629"/>
      <w:r w:rsidRPr="0081291D">
        <w:rPr>
          <w:rFonts w:ascii="Arial Narrow" w:eastAsia="Times New Roman" w:hAnsi="Arial Narrow"/>
          <w:color w:val="auto"/>
          <w:sz w:val="28"/>
          <w:szCs w:val="28"/>
          <w:lang w:eastAsia="ru-RU"/>
        </w:rPr>
        <w:lastRenderedPageBreak/>
        <w:t xml:space="preserve">Общие требования к </w:t>
      </w:r>
      <w:r w:rsidR="00D15D31" w:rsidRPr="0081291D">
        <w:rPr>
          <w:rFonts w:ascii="Arial Narrow" w:eastAsia="Times New Roman" w:hAnsi="Arial Narrow"/>
          <w:color w:val="auto"/>
          <w:sz w:val="28"/>
          <w:szCs w:val="28"/>
          <w:lang w:eastAsia="ru-RU"/>
        </w:rPr>
        <w:t>устройству</w:t>
      </w:r>
      <w:bookmarkEnd w:id="182"/>
    </w:p>
    <w:p w14:paraId="513EFD51" w14:textId="72A42F2D" w:rsidR="00341654" w:rsidRPr="0081291D" w:rsidRDefault="00341654" w:rsidP="00D15D31">
      <w:pPr>
        <w:pStyle w:val="2"/>
        <w:spacing w:before="120" w:after="120" w:line="300" w:lineRule="auto"/>
        <w:ind w:left="709" w:hanging="709"/>
        <w:rPr>
          <w:rFonts w:ascii="Arial Narrow" w:eastAsia="Times New Roman" w:hAnsi="Arial Narrow"/>
          <w:color w:val="auto"/>
          <w:sz w:val="24"/>
          <w:szCs w:val="24"/>
          <w:lang w:eastAsia="ru-RU"/>
        </w:rPr>
      </w:pPr>
      <w:bookmarkStart w:id="183" w:name="_Ref144793330"/>
      <w:bookmarkStart w:id="184" w:name="_Toc158879630"/>
      <w:r w:rsidRPr="0081291D">
        <w:rPr>
          <w:rFonts w:ascii="Arial Narrow" w:eastAsia="Times New Roman" w:hAnsi="Arial Narrow"/>
          <w:color w:val="auto"/>
          <w:sz w:val="24"/>
          <w:szCs w:val="24"/>
          <w:lang w:eastAsia="ru-RU"/>
        </w:rPr>
        <w:t>Общее описание</w:t>
      </w:r>
      <w:bookmarkEnd w:id="184"/>
      <w:r w:rsidRPr="0081291D">
        <w:rPr>
          <w:rFonts w:ascii="Arial Narrow" w:eastAsia="Times New Roman" w:hAnsi="Arial Narrow"/>
          <w:color w:val="auto"/>
          <w:sz w:val="24"/>
          <w:szCs w:val="24"/>
          <w:lang w:eastAsia="ru-RU"/>
        </w:rPr>
        <w:t xml:space="preserve"> </w:t>
      </w:r>
      <w:bookmarkEnd w:id="183"/>
    </w:p>
    <w:p w14:paraId="4F2CE07B" w14:textId="0F93D3F5" w:rsidR="00375DC4" w:rsidRPr="0081291D" w:rsidDel="0081291D" w:rsidRDefault="00375DC4" w:rsidP="00A1745F">
      <w:pPr>
        <w:widowControl w:val="0"/>
        <w:spacing w:before="120" w:after="120" w:line="300" w:lineRule="auto"/>
        <w:ind w:firstLine="709"/>
        <w:jc w:val="both"/>
        <w:rPr>
          <w:del w:id="185" w:author="Данил Ахатов" w:date="2024-02-14T15:57:00Z"/>
          <w:rFonts w:ascii="Arial Narrow" w:hAnsi="Arial Narrow"/>
          <w:sz w:val="24"/>
          <w:szCs w:val="24"/>
          <w:lang w:eastAsia="ru-RU"/>
        </w:rPr>
      </w:pPr>
      <w:del w:id="186" w:author="Данил Ахатов" w:date="2024-02-14T15:57:00Z">
        <w:r w:rsidRPr="0081291D" w:rsidDel="0081291D">
          <w:rPr>
            <w:rFonts w:ascii="Arial Narrow" w:hAnsi="Arial Narrow"/>
            <w:sz w:val="24"/>
            <w:szCs w:val="24"/>
            <w:lang w:eastAsia="ru-RU"/>
          </w:rPr>
          <w:delText xml:space="preserve">Устройства имеют один встроенный элемент питания, который должен подпитываться от </w:delText>
        </w:r>
        <w:r w:rsidR="00F0157F" w:rsidRPr="0081291D" w:rsidDel="0081291D">
          <w:rPr>
            <w:rFonts w:ascii="Arial Narrow" w:hAnsi="Arial Narrow"/>
            <w:sz w:val="24"/>
            <w:szCs w:val="24"/>
            <w:lang w:eastAsia="ru-RU"/>
          </w:rPr>
          <w:delText xml:space="preserve">тока линии через </w:delText>
        </w:r>
        <w:r w:rsidRPr="0081291D" w:rsidDel="0081291D">
          <w:rPr>
            <w:rFonts w:ascii="Arial Narrow" w:hAnsi="Arial Narrow"/>
            <w:sz w:val="24"/>
            <w:szCs w:val="24"/>
            <w:lang w:eastAsia="ru-RU"/>
          </w:rPr>
          <w:delText>встроенн</w:delText>
        </w:r>
        <w:r w:rsidR="00F0157F" w:rsidRPr="0081291D" w:rsidDel="0081291D">
          <w:rPr>
            <w:rFonts w:ascii="Arial Narrow" w:hAnsi="Arial Narrow"/>
            <w:sz w:val="24"/>
            <w:szCs w:val="24"/>
            <w:lang w:eastAsia="ru-RU"/>
          </w:rPr>
          <w:delText>ый</w:delText>
        </w:r>
        <w:r w:rsidRPr="0081291D" w:rsidDel="0081291D">
          <w:rPr>
            <w:rFonts w:ascii="Arial Narrow" w:hAnsi="Arial Narrow"/>
            <w:sz w:val="24"/>
            <w:szCs w:val="24"/>
            <w:lang w:eastAsia="ru-RU"/>
          </w:rPr>
          <w:delText xml:space="preserve"> трансформатор тока</w:delText>
        </w:r>
        <w:r w:rsidR="00C86152" w:rsidRPr="0081291D" w:rsidDel="0081291D">
          <w:rPr>
            <w:rFonts w:ascii="Arial Narrow" w:hAnsi="Arial Narrow"/>
            <w:sz w:val="24"/>
            <w:szCs w:val="24"/>
            <w:lang w:eastAsia="ru-RU"/>
          </w:rPr>
          <w:delText>.</w:delText>
        </w:r>
      </w:del>
    </w:p>
    <w:p w14:paraId="7D8F056C" w14:textId="5679A444" w:rsidR="006600BE" w:rsidRPr="0081291D" w:rsidRDefault="00A1745F" w:rsidP="00A1745F">
      <w:pPr>
        <w:widowControl w:val="0"/>
        <w:spacing w:before="120" w:after="120" w:line="300" w:lineRule="auto"/>
        <w:ind w:firstLine="709"/>
        <w:jc w:val="both"/>
        <w:rPr>
          <w:rFonts w:ascii="Arial Narrow" w:hAnsi="Arial Narrow"/>
          <w:sz w:val="24"/>
          <w:szCs w:val="24"/>
          <w:lang w:eastAsia="ru-RU"/>
        </w:rPr>
      </w:pPr>
      <w:r w:rsidRPr="0081291D">
        <w:rPr>
          <w:rFonts w:ascii="Arial Narrow" w:hAnsi="Arial Narrow"/>
          <w:sz w:val="24"/>
          <w:szCs w:val="24"/>
          <w:lang w:eastAsia="ru-RU"/>
        </w:rPr>
        <w:t xml:space="preserve">Зафиксированные </w:t>
      </w:r>
      <w:r w:rsidR="00D6212E" w:rsidRPr="0081291D">
        <w:rPr>
          <w:rFonts w:ascii="Arial Narrow" w:hAnsi="Arial Narrow"/>
          <w:sz w:val="24"/>
          <w:szCs w:val="24"/>
          <w:lang w:eastAsia="ru-RU"/>
        </w:rPr>
        <w:t xml:space="preserve">датчики тока </w:t>
      </w:r>
      <w:r w:rsidRPr="0081291D">
        <w:rPr>
          <w:rFonts w:ascii="Arial Narrow" w:hAnsi="Arial Narrow"/>
          <w:sz w:val="24"/>
          <w:szCs w:val="24"/>
          <w:lang w:eastAsia="ru-RU"/>
        </w:rPr>
        <w:t>на фазном проводе</w:t>
      </w:r>
      <w:r w:rsidR="00E13CA3" w:rsidRPr="0081291D">
        <w:rPr>
          <w:rFonts w:ascii="Arial Narrow" w:hAnsi="Arial Narrow"/>
          <w:sz w:val="24"/>
          <w:szCs w:val="24"/>
          <w:lang w:eastAsia="ru-RU"/>
        </w:rPr>
        <w:t xml:space="preserve"> с помощью </w:t>
      </w:r>
      <w:r w:rsidR="00DA5755" w:rsidRPr="0081291D">
        <w:rPr>
          <w:rFonts w:ascii="Arial Narrow" w:hAnsi="Arial Narrow"/>
          <w:sz w:val="24"/>
          <w:szCs w:val="24"/>
          <w:lang w:eastAsia="ru-RU"/>
        </w:rPr>
        <w:t xml:space="preserve">специальных </w:t>
      </w:r>
      <w:r w:rsidR="00410D15" w:rsidRPr="0081291D">
        <w:rPr>
          <w:rFonts w:ascii="Arial Narrow" w:hAnsi="Arial Narrow"/>
          <w:sz w:val="24"/>
          <w:szCs w:val="24"/>
          <w:lang w:eastAsia="ru-RU"/>
        </w:rPr>
        <w:t>полимерных стяжек</w:t>
      </w:r>
      <w:r w:rsidRPr="0081291D">
        <w:rPr>
          <w:rFonts w:ascii="Arial Narrow" w:hAnsi="Arial Narrow"/>
          <w:sz w:val="24"/>
          <w:szCs w:val="24"/>
          <w:lang w:eastAsia="ru-RU"/>
        </w:rPr>
        <w:t xml:space="preserve"> выполняют измерение текущих величин токов</w:t>
      </w:r>
      <w:r w:rsidR="00410D15" w:rsidRPr="0081291D">
        <w:rPr>
          <w:rFonts w:ascii="Arial Narrow" w:hAnsi="Arial Narrow"/>
          <w:sz w:val="24"/>
          <w:szCs w:val="24"/>
          <w:lang w:eastAsia="ru-RU"/>
        </w:rPr>
        <w:t>,</w:t>
      </w:r>
      <w:r w:rsidRPr="0081291D">
        <w:rPr>
          <w:rFonts w:ascii="Arial Narrow" w:hAnsi="Arial Narrow"/>
          <w:sz w:val="24"/>
          <w:szCs w:val="24"/>
          <w:lang w:eastAsia="ru-RU"/>
        </w:rPr>
        <w:t xml:space="preserve"> измерение </w:t>
      </w:r>
      <w:r w:rsidR="00410D15" w:rsidRPr="0081291D">
        <w:rPr>
          <w:rFonts w:ascii="Arial Narrow" w:hAnsi="Arial Narrow"/>
          <w:sz w:val="24"/>
          <w:szCs w:val="24"/>
          <w:lang w:eastAsia="ru-RU"/>
        </w:rPr>
        <w:t xml:space="preserve">цепей </w:t>
      </w:r>
      <w:r w:rsidRPr="0081291D">
        <w:rPr>
          <w:rFonts w:ascii="Arial Narrow" w:hAnsi="Arial Narrow"/>
          <w:sz w:val="24"/>
          <w:szCs w:val="24"/>
          <w:lang w:eastAsia="ru-RU"/>
        </w:rPr>
        <w:t>напряжени</w:t>
      </w:r>
      <w:r w:rsidR="00410D15" w:rsidRPr="0081291D">
        <w:rPr>
          <w:rFonts w:ascii="Arial Narrow" w:hAnsi="Arial Narrow"/>
          <w:sz w:val="24"/>
          <w:szCs w:val="24"/>
          <w:lang w:eastAsia="ru-RU"/>
        </w:rPr>
        <w:t>я может быть реализовано</w:t>
      </w:r>
      <w:r w:rsidR="00B7096C" w:rsidRPr="0081291D">
        <w:rPr>
          <w:rFonts w:ascii="Arial Narrow" w:hAnsi="Arial Narrow"/>
          <w:sz w:val="24"/>
          <w:szCs w:val="24"/>
          <w:lang w:eastAsia="ru-RU"/>
        </w:rPr>
        <w:t xml:space="preserve"> от емкостных делителей или от цепей ТН</w:t>
      </w:r>
      <w:r w:rsidR="00CE588A" w:rsidRPr="0081291D">
        <w:rPr>
          <w:rFonts w:ascii="Arial Narrow" w:hAnsi="Arial Narrow"/>
          <w:sz w:val="24"/>
          <w:szCs w:val="24"/>
          <w:lang w:eastAsia="ru-RU"/>
        </w:rPr>
        <w:t xml:space="preserve"> </w:t>
      </w:r>
      <w:r w:rsidR="00BE6D03" w:rsidRPr="0081291D">
        <w:rPr>
          <w:rFonts w:ascii="Arial Narrow" w:hAnsi="Arial Narrow"/>
          <w:sz w:val="24"/>
          <w:szCs w:val="24"/>
          <w:lang w:eastAsia="ru-RU"/>
        </w:rPr>
        <w:t>на секции шин</w:t>
      </w:r>
      <w:r w:rsidR="0084637B" w:rsidRPr="0081291D">
        <w:rPr>
          <w:rFonts w:ascii="Arial Narrow" w:hAnsi="Arial Narrow"/>
          <w:sz w:val="24"/>
          <w:szCs w:val="24"/>
          <w:lang w:eastAsia="ru-RU"/>
        </w:rPr>
        <w:t xml:space="preserve">. Благодаря измерению напряжения </w:t>
      </w:r>
      <w:r w:rsidR="00C25BBB" w:rsidRPr="0081291D">
        <w:rPr>
          <w:rFonts w:ascii="Arial Narrow" w:hAnsi="Arial Narrow"/>
          <w:sz w:val="24"/>
          <w:szCs w:val="24"/>
          <w:lang w:eastAsia="ru-RU"/>
        </w:rPr>
        <w:t>на секции</w:t>
      </w:r>
      <w:r w:rsidR="0084637B" w:rsidRPr="0081291D">
        <w:rPr>
          <w:rFonts w:ascii="Arial Narrow" w:hAnsi="Arial Narrow"/>
          <w:sz w:val="24"/>
          <w:szCs w:val="24"/>
          <w:lang w:eastAsia="ru-RU"/>
        </w:rPr>
        <w:t>, ИКЗ способны фиксировать направление возникновения ОЗЗ</w:t>
      </w:r>
      <w:r w:rsidR="007D18E8" w:rsidRPr="0081291D">
        <w:rPr>
          <w:rFonts w:ascii="Arial Narrow" w:hAnsi="Arial Narrow"/>
          <w:sz w:val="24"/>
          <w:szCs w:val="24"/>
          <w:lang w:eastAsia="ru-RU"/>
        </w:rPr>
        <w:t xml:space="preserve"> и передавать эти данные на </w:t>
      </w:r>
      <w:r w:rsidR="00C25BBB" w:rsidRPr="0081291D">
        <w:rPr>
          <w:rFonts w:ascii="Arial Narrow" w:hAnsi="Arial Narrow"/>
          <w:sz w:val="24"/>
          <w:szCs w:val="24"/>
          <w:lang w:eastAsia="ru-RU"/>
        </w:rPr>
        <w:t>УСПД</w:t>
      </w:r>
      <w:r w:rsidR="007D18E8" w:rsidRPr="0081291D">
        <w:rPr>
          <w:rFonts w:ascii="Arial Narrow" w:hAnsi="Arial Narrow"/>
          <w:sz w:val="24"/>
          <w:szCs w:val="24"/>
          <w:lang w:eastAsia="ru-RU"/>
        </w:rPr>
        <w:t xml:space="preserve">, </w:t>
      </w:r>
      <w:r w:rsidR="00C25BBB" w:rsidRPr="0081291D">
        <w:rPr>
          <w:rFonts w:ascii="Arial Narrow" w:hAnsi="Arial Narrow"/>
          <w:sz w:val="24"/>
          <w:szCs w:val="24"/>
          <w:lang w:eastAsia="ru-RU"/>
        </w:rPr>
        <w:t>которое</w:t>
      </w:r>
      <w:r w:rsidR="007D18E8" w:rsidRPr="0081291D">
        <w:rPr>
          <w:rFonts w:ascii="Arial Narrow" w:hAnsi="Arial Narrow"/>
          <w:sz w:val="24"/>
          <w:szCs w:val="24"/>
          <w:lang w:eastAsia="ru-RU"/>
        </w:rPr>
        <w:t xml:space="preserve"> способ</w:t>
      </w:r>
      <w:r w:rsidR="00C25BBB" w:rsidRPr="0081291D">
        <w:rPr>
          <w:rFonts w:ascii="Arial Narrow" w:hAnsi="Arial Narrow"/>
          <w:sz w:val="24"/>
          <w:szCs w:val="24"/>
          <w:lang w:eastAsia="ru-RU"/>
        </w:rPr>
        <w:t>но</w:t>
      </w:r>
      <w:r w:rsidR="007D18E8" w:rsidRPr="0081291D">
        <w:rPr>
          <w:rFonts w:ascii="Arial Narrow" w:hAnsi="Arial Narrow"/>
          <w:sz w:val="24"/>
          <w:szCs w:val="24"/>
          <w:lang w:eastAsia="ru-RU"/>
        </w:rPr>
        <w:t xml:space="preserve"> передать эти данные на верхний уровень по мобильной линии связи</w:t>
      </w:r>
      <w:r w:rsidR="0084637B" w:rsidRPr="0081291D">
        <w:rPr>
          <w:rFonts w:ascii="Arial Narrow" w:hAnsi="Arial Narrow"/>
          <w:sz w:val="24"/>
          <w:szCs w:val="24"/>
          <w:lang w:eastAsia="ru-RU"/>
        </w:rPr>
        <w:t>.</w:t>
      </w:r>
    </w:p>
    <w:p w14:paraId="6E35DA36" w14:textId="4F027F86" w:rsidR="00E13CA3" w:rsidRPr="0081291D" w:rsidRDefault="000B5D7F" w:rsidP="00A1745F">
      <w:pPr>
        <w:widowControl w:val="0"/>
        <w:spacing w:before="120" w:after="120" w:line="300" w:lineRule="auto"/>
        <w:ind w:firstLine="709"/>
        <w:jc w:val="both"/>
        <w:rPr>
          <w:rFonts w:ascii="Arial Narrow" w:hAnsi="Arial Narrow"/>
          <w:sz w:val="24"/>
          <w:szCs w:val="24"/>
          <w:lang w:eastAsia="ru-RU"/>
        </w:rPr>
      </w:pPr>
      <w:r w:rsidRPr="0081291D">
        <w:rPr>
          <w:rFonts w:ascii="Arial Narrow" w:hAnsi="Arial Narrow"/>
          <w:sz w:val="24"/>
          <w:szCs w:val="24"/>
          <w:lang w:eastAsia="ru-RU"/>
        </w:rPr>
        <w:t xml:space="preserve">Пользователь должен быть способен </w:t>
      </w:r>
      <w:proofErr w:type="spellStart"/>
      <w:r w:rsidRPr="0081291D">
        <w:rPr>
          <w:rFonts w:ascii="Arial Narrow" w:hAnsi="Arial Narrow"/>
          <w:sz w:val="24"/>
          <w:szCs w:val="24"/>
          <w:lang w:eastAsia="ru-RU"/>
        </w:rPr>
        <w:t>конфигурировать</w:t>
      </w:r>
      <w:del w:id="187" w:author="Данил Ахатов" w:date="2024-02-14T16:00:00Z">
        <w:r w:rsidRPr="0081291D" w:rsidDel="0081291D">
          <w:rPr>
            <w:rFonts w:ascii="Arial Narrow" w:hAnsi="Arial Narrow"/>
            <w:sz w:val="24"/>
            <w:szCs w:val="24"/>
            <w:lang w:eastAsia="ru-RU"/>
          </w:rPr>
          <w:delText xml:space="preserve"> </w:delText>
        </w:r>
        <w:r w:rsidR="007B25F3" w:rsidRPr="0081291D" w:rsidDel="0081291D">
          <w:rPr>
            <w:rFonts w:ascii="Arial Narrow" w:hAnsi="Arial Narrow"/>
            <w:sz w:val="24"/>
            <w:szCs w:val="24"/>
            <w:lang w:eastAsia="ru-RU"/>
          </w:rPr>
          <w:delText xml:space="preserve">Мониторы </w:delText>
        </w:r>
      </w:del>
      <w:r w:rsidR="007B25F3" w:rsidRPr="0081291D">
        <w:rPr>
          <w:rFonts w:ascii="Arial Narrow" w:hAnsi="Arial Narrow"/>
          <w:sz w:val="24"/>
          <w:szCs w:val="24"/>
          <w:lang w:eastAsia="ru-RU"/>
        </w:rPr>
        <w:t>ИКЗ</w:t>
      </w:r>
      <w:proofErr w:type="spellEnd"/>
      <w:r w:rsidR="00E53A41" w:rsidRPr="0081291D">
        <w:rPr>
          <w:rFonts w:ascii="Arial Narrow" w:hAnsi="Arial Narrow"/>
          <w:sz w:val="24"/>
          <w:szCs w:val="24"/>
          <w:lang w:eastAsia="ru-RU"/>
        </w:rPr>
        <w:t xml:space="preserve"> </w:t>
      </w:r>
      <w:r w:rsidRPr="0081291D">
        <w:rPr>
          <w:rFonts w:ascii="Arial Narrow" w:hAnsi="Arial Narrow"/>
          <w:sz w:val="24"/>
          <w:szCs w:val="24"/>
          <w:lang w:eastAsia="ru-RU"/>
        </w:rPr>
        <w:t xml:space="preserve">через интерфейс </w:t>
      </w:r>
      <w:r w:rsidRPr="0081291D">
        <w:rPr>
          <w:rFonts w:ascii="Arial Narrow" w:hAnsi="Arial Narrow"/>
          <w:sz w:val="24"/>
          <w:szCs w:val="24"/>
          <w:lang w:val="en-US" w:eastAsia="ru-RU"/>
        </w:rPr>
        <w:t>USB</w:t>
      </w:r>
      <w:r w:rsidRPr="0081291D">
        <w:rPr>
          <w:rFonts w:ascii="Arial Narrow" w:hAnsi="Arial Narrow"/>
          <w:sz w:val="24"/>
          <w:szCs w:val="24"/>
          <w:lang w:eastAsia="ru-RU"/>
        </w:rPr>
        <w:t xml:space="preserve"> или </w:t>
      </w:r>
      <w:r w:rsidRPr="0081291D">
        <w:rPr>
          <w:rFonts w:ascii="Arial Narrow" w:hAnsi="Arial Narrow"/>
          <w:sz w:val="24"/>
          <w:szCs w:val="24"/>
          <w:lang w:val="en-US" w:eastAsia="ru-RU"/>
        </w:rPr>
        <w:t>RS</w:t>
      </w:r>
      <w:r w:rsidRPr="0081291D">
        <w:rPr>
          <w:rFonts w:ascii="Arial Narrow" w:hAnsi="Arial Narrow"/>
          <w:sz w:val="24"/>
          <w:szCs w:val="24"/>
          <w:lang w:eastAsia="ru-RU"/>
        </w:rPr>
        <w:t xml:space="preserve">-485, </w:t>
      </w:r>
      <w:del w:id="188" w:author="Данил Ахатов" w:date="2024-02-14T16:00:00Z">
        <w:r w:rsidRPr="0081291D" w:rsidDel="0081291D">
          <w:rPr>
            <w:rFonts w:ascii="Arial Narrow" w:hAnsi="Arial Narrow"/>
            <w:sz w:val="24"/>
            <w:szCs w:val="24"/>
            <w:lang w:eastAsia="ru-RU"/>
          </w:rPr>
          <w:delText xml:space="preserve">мониторы </w:delText>
        </w:r>
      </w:del>
      <w:r w:rsidRPr="0081291D">
        <w:rPr>
          <w:rFonts w:ascii="Arial Narrow" w:hAnsi="Arial Narrow"/>
          <w:sz w:val="24"/>
          <w:szCs w:val="24"/>
          <w:lang w:eastAsia="ru-RU"/>
        </w:rPr>
        <w:t xml:space="preserve">ИКЗ </w:t>
      </w:r>
      <w:r w:rsidR="00E53A41" w:rsidRPr="0081291D">
        <w:rPr>
          <w:rFonts w:ascii="Arial Narrow" w:hAnsi="Arial Narrow"/>
          <w:sz w:val="24"/>
          <w:szCs w:val="24"/>
          <w:lang w:eastAsia="ru-RU"/>
        </w:rPr>
        <w:t xml:space="preserve">передают данные на </w:t>
      </w:r>
      <w:r w:rsidR="007B25F3" w:rsidRPr="0081291D">
        <w:rPr>
          <w:rFonts w:ascii="Arial Narrow" w:hAnsi="Arial Narrow"/>
          <w:sz w:val="24"/>
          <w:szCs w:val="24"/>
          <w:lang w:eastAsia="ru-RU"/>
        </w:rPr>
        <w:t>УСПД</w:t>
      </w:r>
      <w:r w:rsidR="00E53A41" w:rsidRPr="0081291D">
        <w:rPr>
          <w:rFonts w:ascii="Arial Narrow" w:hAnsi="Arial Narrow"/>
          <w:sz w:val="24"/>
          <w:szCs w:val="24"/>
          <w:lang w:eastAsia="ru-RU"/>
        </w:rPr>
        <w:t xml:space="preserve"> по протоколу </w:t>
      </w:r>
      <w:r w:rsidR="007B25F3" w:rsidRPr="0081291D">
        <w:rPr>
          <w:rFonts w:ascii="Arial Narrow" w:hAnsi="Arial Narrow"/>
          <w:sz w:val="24"/>
          <w:szCs w:val="24"/>
          <w:lang w:val="en-US" w:eastAsia="ru-RU"/>
        </w:rPr>
        <w:t>Modbus</w:t>
      </w:r>
      <w:r w:rsidR="007B25F3" w:rsidRPr="0081291D">
        <w:rPr>
          <w:rFonts w:ascii="Arial Narrow" w:hAnsi="Arial Narrow"/>
          <w:sz w:val="24"/>
          <w:szCs w:val="24"/>
          <w:lang w:eastAsia="ru-RU"/>
        </w:rPr>
        <w:t>-</w:t>
      </w:r>
      <w:r w:rsidR="007B25F3" w:rsidRPr="0081291D">
        <w:rPr>
          <w:rFonts w:ascii="Arial Narrow" w:hAnsi="Arial Narrow"/>
          <w:sz w:val="24"/>
          <w:szCs w:val="24"/>
          <w:lang w:val="en-US" w:eastAsia="ru-RU"/>
        </w:rPr>
        <w:t>RTU</w:t>
      </w:r>
      <w:ins w:id="189" w:author="Данил Ахатов" w:date="2024-02-14T16:04:00Z">
        <w:r w:rsidR="006D6AA4" w:rsidRPr="006D6AA4">
          <w:rPr>
            <w:rFonts w:ascii="Arial Narrow" w:hAnsi="Arial Narrow"/>
            <w:sz w:val="24"/>
            <w:szCs w:val="24"/>
            <w:lang w:eastAsia="ru-RU"/>
            <w:rPrChange w:id="190" w:author="Данил Ахатов" w:date="2024-02-14T16:04:00Z">
              <w:rPr>
                <w:rFonts w:ascii="Arial Narrow" w:hAnsi="Arial Narrow"/>
                <w:sz w:val="24"/>
                <w:szCs w:val="24"/>
                <w:lang w:val="en-US" w:eastAsia="ru-RU"/>
              </w:rPr>
            </w:rPrChange>
          </w:rPr>
          <w:t xml:space="preserve"> </w:t>
        </w:r>
        <w:r w:rsidR="006D6AA4">
          <w:rPr>
            <w:rFonts w:ascii="Arial Narrow" w:hAnsi="Arial Narrow"/>
            <w:sz w:val="24"/>
            <w:szCs w:val="24"/>
            <w:lang w:eastAsia="ru-RU"/>
          </w:rPr>
          <w:t xml:space="preserve">или </w:t>
        </w:r>
        <w:r w:rsidR="006D6AA4">
          <w:rPr>
            <w:rFonts w:ascii="Arial Narrow" w:hAnsi="Arial Narrow"/>
            <w:sz w:val="24"/>
            <w:szCs w:val="24"/>
            <w:lang w:val="en-US" w:eastAsia="ru-RU"/>
          </w:rPr>
          <w:t>IEC</w:t>
        </w:r>
        <w:r w:rsidR="006D6AA4" w:rsidRPr="006D6AA4">
          <w:rPr>
            <w:rFonts w:ascii="Arial Narrow" w:hAnsi="Arial Narrow"/>
            <w:sz w:val="24"/>
            <w:szCs w:val="24"/>
            <w:lang w:eastAsia="ru-RU"/>
            <w:rPrChange w:id="191" w:author="Данил Ахатов" w:date="2024-02-14T16:04:00Z">
              <w:rPr>
                <w:rFonts w:ascii="Arial Narrow" w:hAnsi="Arial Narrow"/>
                <w:sz w:val="24"/>
                <w:szCs w:val="24"/>
                <w:lang w:val="en-US" w:eastAsia="ru-RU"/>
              </w:rPr>
            </w:rPrChange>
          </w:rPr>
          <w:t xml:space="preserve"> </w:t>
        </w:r>
      </w:ins>
      <w:ins w:id="192" w:author="Данил Ахатов" w:date="2024-02-14T16:05:00Z">
        <w:r w:rsidR="006D6AA4" w:rsidRPr="006D6AA4">
          <w:rPr>
            <w:rFonts w:ascii="Arial Narrow" w:hAnsi="Arial Narrow"/>
            <w:sz w:val="24"/>
            <w:szCs w:val="24"/>
            <w:lang w:eastAsia="ru-RU"/>
            <w:rPrChange w:id="193" w:author="Данил Ахатов" w:date="2024-02-14T16:05:00Z">
              <w:rPr>
                <w:rFonts w:ascii="Arial Narrow" w:hAnsi="Arial Narrow"/>
                <w:sz w:val="24"/>
                <w:szCs w:val="24"/>
                <w:lang w:val="en-US" w:eastAsia="ru-RU"/>
              </w:rPr>
            </w:rPrChange>
          </w:rPr>
          <w:t>60870-5-104</w:t>
        </w:r>
      </w:ins>
      <w:r w:rsidR="00E53A41" w:rsidRPr="0081291D">
        <w:rPr>
          <w:rFonts w:ascii="Arial Narrow" w:hAnsi="Arial Narrow"/>
          <w:sz w:val="24"/>
          <w:szCs w:val="24"/>
          <w:lang w:eastAsia="ru-RU"/>
        </w:rPr>
        <w:t xml:space="preserve"> через интерфейс </w:t>
      </w:r>
      <w:r w:rsidR="007B25F3" w:rsidRPr="0081291D">
        <w:rPr>
          <w:rFonts w:ascii="Arial Narrow" w:hAnsi="Arial Narrow"/>
          <w:sz w:val="24"/>
          <w:szCs w:val="24"/>
          <w:lang w:val="en-US" w:eastAsia="ru-RU"/>
        </w:rPr>
        <w:t>RS</w:t>
      </w:r>
      <w:r w:rsidR="007B25F3" w:rsidRPr="0081291D">
        <w:rPr>
          <w:rFonts w:ascii="Arial Narrow" w:hAnsi="Arial Narrow"/>
          <w:sz w:val="24"/>
          <w:szCs w:val="24"/>
          <w:lang w:eastAsia="ru-RU"/>
        </w:rPr>
        <w:t>-485</w:t>
      </w:r>
      <w:r w:rsidR="00E53A41" w:rsidRPr="0081291D">
        <w:rPr>
          <w:rFonts w:ascii="Arial Narrow" w:hAnsi="Arial Narrow"/>
          <w:sz w:val="24"/>
          <w:szCs w:val="24"/>
          <w:lang w:eastAsia="ru-RU"/>
        </w:rPr>
        <w:t xml:space="preserve">. Пользователь должен быть способен конфигурировать </w:t>
      </w:r>
      <w:r w:rsidR="00DA36B9" w:rsidRPr="0081291D">
        <w:rPr>
          <w:rFonts w:ascii="Arial Narrow" w:hAnsi="Arial Narrow"/>
          <w:sz w:val="24"/>
          <w:szCs w:val="24"/>
          <w:lang w:eastAsia="ru-RU"/>
        </w:rPr>
        <w:t>УСПД</w:t>
      </w:r>
      <w:r w:rsidR="00C47141" w:rsidRPr="0081291D">
        <w:rPr>
          <w:rFonts w:ascii="Arial Narrow" w:hAnsi="Arial Narrow"/>
          <w:sz w:val="24"/>
          <w:szCs w:val="24"/>
          <w:lang w:eastAsia="ru-RU"/>
        </w:rPr>
        <w:t xml:space="preserve"> </w:t>
      </w:r>
      <w:ins w:id="194" w:author="Данил Ахатов" w:date="2024-02-14T16:03:00Z">
        <w:r w:rsidR="006D6AA4">
          <w:rPr>
            <w:rFonts w:ascii="Arial Narrow" w:hAnsi="Arial Narrow"/>
            <w:sz w:val="24"/>
            <w:szCs w:val="24"/>
            <w:lang w:eastAsia="ru-RU"/>
          </w:rPr>
          <w:t xml:space="preserve">через мобильную линию связи </w:t>
        </w:r>
      </w:ins>
      <w:r w:rsidR="00C47141" w:rsidRPr="0081291D">
        <w:rPr>
          <w:rFonts w:ascii="Arial Narrow" w:hAnsi="Arial Narrow"/>
          <w:sz w:val="24"/>
          <w:szCs w:val="24"/>
          <w:lang w:eastAsia="ru-RU"/>
        </w:rPr>
        <w:t xml:space="preserve">по протоколу </w:t>
      </w:r>
      <w:r w:rsidR="00C47141" w:rsidRPr="0081291D">
        <w:rPr>
          <w:rFonts w:ascii="Arial Narrow" w:hAnsi="Arial Narrow"/>
          <w:sz w:val="24"/>
          <w:szCs w:val="24"/>
          <w:lang w:val="en-US" w:eastAsia="ru-RU"/>
        </w:rPr>
        <w:t>IEC</w:t>
      </w:r>
      <w:r w:rsidR="00C47141" w:rsidRPr="0081291D">
        <w:rPr>
          <w:rFonts w:ascii="Arial Narrow" w:hAnsi="Arial Narrow"/>
          <w:sz w:val="24"/>
          <w:szCs w:val="24"/>
          <w:lang w:eastAsia="ru-RU"/>
        </w:rPr>
        <w:t xml:space="preserve"> 60870-5-</w:t>
      </w:r>
      <w:r w:rsidR="00E13CA3" w:rsidRPr="0081291D">
        <w:rPr>
          <w:rFonts w:ascii="Arial Narrow" w:hAnsi="Arial Narrow"/>
          <w:sz w:val="24"/>
          <w:szCs w:val="24"/>
          <w:lang w:eastAsia="ru-RU"/>
        </w:rPr>
        <w:t>10</w:t>
      </w:r>
      <w:r w:rsidR="00DA36B9" w:rsidRPr="0081291D">
        <w:rPr>
          <w:rFonts w:ascii="Arial Narrow" w:hAnsi="Arial Narrow"/>
          <w:sz w:val="24"/>
          <w:szCs w:val="24"/>
          <w:lang w:eastAsia="ru-RU"/>
        </w:rPr>
        <w:t>4</w:t>
      </w:r>
      <w:ins w:id="195" w:author="Данил Ахатов" w:date="2024-02-14T16:02:00Z">
        <w:r w:rsidR="006D6AA4" w:rsidRPr="006D6AA4">
          <w:rPr>
            <w:rFonts w:ascii="Arial Narrow" w:hAnsi="Arial Narrow"/>
            <w:sz w:val="24"/>
            <w:szCs w:val="24"/>
            <w:lang w:eastAsia="ru-RU"/>
            <w:rPrChange w:id="196" w:author="Данил Ахатов" w:date="2024-02-14T16:02:00Z">
              <w:rPr>
                <w:rFonts w:ascii="Arial Narrow" w:hAnsi="Arial Narrow"/>
                <w:sz w:val="24"/>
                <w:szCs w:val="24"/>
                <w:lang w:val="en-US" w:eastAsia="ru-RU"/>
              </w:rPr>
            </w:rPrChange>
          </w:rPr>
          <w:t xml:space="preserve"> </w:t>
        </w:r>
        <w:r w:rsidR="006D6AA4">
          <w:rPr>
            <w:rFonts w:ascii="Arial Narrow" w:hAnsi="Arial Narrow"/>
            <w:sz w:val="24"/>
            <w:szCs w:val="24"/>
            <w:lang w:eastAsia="ru-RU"/>
          </w:rPr>
          <w:t>или</w:t>
        </w:r>
      </w:ins>
      <w:r w:rsidR="00E13CA3" w:rsidRPr="0081291D">
        <w:rPr>
          <w:rFonts w:ascii="Arial Narrow" w:hAnsi="Arial Narrow"/>
          <w:sz w:val="24"/>
          <w:szCs w:val="24"/>
          <w:lang w:eastAsia="ru-RU"/>
        </w:rPr>
        <w:t xml:space="preserve"> через</w:t>
      </w:r>
      <w:r w:rsidR="00DA36B9" w:rsidRPr="0081291D">
        <w:rPr>
          <w:rFonts w:ascii="Arial Narrow" w:hAnsi="Arial Narrow"/>
          <w:sz w:val="24"/>
          <w:szCs w:val="24"/>
          <w:lang w:eastAsia="ru-RU"/>
        </w:rPr>
        <w:t xml:space="preserve"> </w:t>
      </w:r>
      <w:r w:rsidR="00C47141" w:rsidRPr="0081291D">
        <w:rPr>
          <w:rFonts w:ascii="Arial Narrow" w:hAnsi="Arial Narrow"/>
          <w:sz w:val="24"/>
          <w:szCs w:val="24"/>
          <w:lang w:eastAsia="ru-RU"/>
        </w:rPr>
        <w:t>интерфейс</w:t>
      </w:r>
      <w:ins w:id="197" w:author="Данил Ахатов" w:date="2024-02-14T16:10:00Z">
        <w:r w:rsidR="006D6AA4">
          <w:rPr>
            <w:rFonts w:ascii="Arial Narrow" w:hAnsi="Arial Narrow"/>
            <w:sz w:val="24"/>
            <w:szCs w:val="24"/>
            <w:lang w:eastAsia="ru-RU"/>
          </w:rPr>
          <w:t xml:space="preserve"> </w:t>
        </w:r>
      </w:ins>
      <w:ins w:id="198" w:author="Данил Ахатов" w:date="2024-02-14T16:03:00Z">
        <w:r w:rsidR="006D6AA4">
          <w:rPr>
            <w:rFonts w:ascii="Arial Narrow" w:hAnsi="Arial Narrow"/>
            <w:sz w:val="24"/>
            <w:szCs w:val="24"/>
            <w:lang w:val="en-US" w:eastAsia="ru-RU"/>
          </w:rPr>
          <w:t>B</w:t>
        </w:r>
      </w:ins>
      <w:ins w:id="199" w:author="Данил Ахатов" w:date="2024-02-14T16:04:00Z">
        <w:r w:rsidR="006D6AA4">
          <w:rPr>
            <w:rFonts w:ascii="Arial Narrow" w:hAnsi="Arial Narrow"/>
            <w:sz w:val="24"/>
            <w:szCs w:val="24"/>
            <w:lang w:val="en-US" w:eastAsia="ru-RU"/>
          </w:rPr>
          <w:t>luetooth</w:t>
        </w:r>
        <w:r w:rsidR="006D6AA4" w:rsidRPr="006D6AA4">
          <w:rPr>
            <w:rFonts w:ascii="Arial Narrow" w:hAnsi="Arial Narrow"/>
            <w:sz w:val="24"/>
            <w:szCs w:val="24"/>
            <w:lang w:eastAsia="ru-RU"/>
            <w:rPrChange w:id="200" w:author="Данил Ахатов" w:date="2024-02-14T16:04:00Z">
              <w:rPr>
                <w:rFonts w:ascii="Arial Narrow" w:hAnsi="Arial Narrow"/>
                <w:sz w:val="24"/>
                <w:szCs w:val="24"/>
                <w:lang w:val="en-US" w:eastAsia="ru-RU"/>
              </w:rPr>
            </w:rPrChange>
          </w:rPr>
          <w:t>,</w:t>
        </w:r>
      </w:ins>
      <w:r w:rsidR="00C47141" w:rsidRPr="0081291D">
        <w:rPr>
          <w:rFonts w:ascii="Arial Narrow" w:hAnsi="Arial Narrow"/>
          <w:sz w:val="24"/>
          <w:szCs w:val="24"/>
          <w:lang w:eastAsia="ru-RU"/>
        </w:rPr>
        <w:t xml:space="preserve"> </w:t>
      </w:r>
      <w:r w:rsidR="00DA36B9" w:rsidRPr="0081291D">
        <w:rPr>
          <w:rFonts w:ascii="Arial Narrow" w:hAnsi="Arial Narrow"/>
          <w:sz w:val="24"/>
          <w:szCs w:val="24"/>
          <w:lang w:val="en-US" w:eastAsia="ru-RU"/>
        </w:rPr>
        <w:t>USB</w:t>
      </w:r>
      <w:r w:rsidR="001234F8" w:rsidRPr="0081291D">
        <w:rPr>
          <w:rFonts w:ascii="Arial Narrow" w:hAnsi="Arial Narrow"/>
          <w:sz w:val="24"/>
          <w:szCs w:val="24"/>
          <w:lang w:eastAsia="ru-RU"/>
        </w:rPr>
        <w:t xml:space="preserve"> или </w:t>
      </w:r>
      <w:r w:rsidR="001234F8" w:rsidRPr="0081291D">
        <w:rPr>
          <w:rFonts w:ascii="Arial Narrow" w:hAnsi="Arial Narrow"/>
          <w:sz w:val="24"/>
          <w:szCs w:val="24"/>
          <w:lang w:val="en-US" w:eastAsia="ru-RU"/>
        </w:rPr>
        <w:t>RS</w:t>
      </w:r>
      <w:r w:rsidR="001234F8" w:rsidRPr="0081291D">
        <w:rPr>
          <w:rFonts w:ascii="Arial Narrow" w:hAnsi="Arial Narrow"/>
          <w:sz w:val="24"/>
          <w:szCs w:val="24"/>
          <w:lang w:eastAsia="ru-RU"/>
        </w:rPr>
        <w:t>-485</w:t>
      </w:r>
      <w:ins w:id="201" w:author="Данил Ахатов" w:date="2024-02-14T16:02:00Z">
        <w:r w:rsidR="006D6AA4">
          <w:rPr>
            <w:rFonts w:ascii="Arial Narrow" w:hAnsi="Arial Narrow"/>
            <w:sz w:val="24"/>
            <w:szCs w:val="24"/>
            <w:lang w:eastAsia="ru-RU"/>
          </w:rPr>
          <w:t xml:space="preserve"> по протоколу </w:t>
        </w:r>
        <w:proofErr w:type="spellStart"/>
        <w:r w:rsidR="006D6AA4">
          <w:rPr>
            <w:rFonts w:ascii="Arial Narrow" w:hAnsi="Arial Narrow"/>
            <w:sz w:val="24"/>
            <w:szCs w:val="24"/>
            <w:lang w:val="en-US" w:eastAsia="ru-RU"/>
          </w:rPr>
          <w:t>ModBus</w:t>
        </w:r>
        <w:proofErr w:type="spellEnd"/>
        <w:r w:rsidR="006D6AA4" w:rsidRPr="006D6AA4">
          <w:rPr>
            <w:rFonts w:ascii="Arial Narrow" w:hAnsi="Arial Narrow"/>
            <w:sz w:val="24"/>
            <w:szCs w:val="24"/>
            <w:lang w:eastAsia="ru-RU"/>
            <w:rPrChange w:id="202" w:author="Данил Ахатов" w:date="2024-02-14T16:02:00Z">
              <w:rPr>
                <w:rFonts w:ascii="Arial Narrow" w:hAnsi="Arial Narrow"/>
                <w:sz w:val="24"/>
                <w:szCs w:val="24"/>
                <w:lang w:val="en-US" w:eastAsia="ru-RU"/>
              </w:rPr>
            </w:rPrChange>
          </w:rPr>
          <w:t xml:space="preserve"> </w:t>
        </w:r>
        <w:r w:rsidR="006D6AA4">
          <w:rPr>
            <w:rFonts w:ascii="Arial Narrow" w:hAnsi="Arial Narrow"/>
            <w:sz w:val="24"/>
            <w:szCs w:val="24"/>
            <w:lang w:eastAsia="ru-RU"/>
          </w:rPr>
          <w:t xml:space="preserve">или </w:t>
        </w:r>
        <w:r w:rsidR="006D6AA4">
          <w:rPr>
            <w:rFonts w:ascii="Arial Narrow" w:hAnsi="Arial Narrow"/>
            <w:sz w:val="24"/>
            <w:szCs w:val="24"/>
            <w:lang w:val="en-US" w:eastAsia="ru-RU"/>
          </w:rPr>
          <w:t>IEC</w:t>
        </w:r>
      </w:ins>
      <w:ins w:id="203" w:author="Данил Ахатов" w:date="2024-02-14T16:03:00Z">
        <w:r w:rsidR="006D6AA4" w:rsidRPr="006D6AA4">
          <w:rPr>
            <w:rFonts w:ascii="Arial Narrow" w:hAnsi="Arial Narrow"/>
            <w:sz w:val="24"/>
            <w:szCs w:val="24"/>
            <w:lang w:eastAsia="ru-RU"/>
            <w:rPrChange w:id="204" w:author="Данил Ахатов" w:date="2024-02-14T16:03:00Z">
              <w:rPr>
                <w:rFonts w:ascii="Arial Narrow" w:hAnsi="Arial Narrow"/>
                <w:sz w:val="24"/>
                <w:szCs w:val="24"/>
                <w:lang w:val="en-US" w:eastAsia="ru-RU"/>
              </w:rPr>
            </w:rPrChange>
          </w:rPr>
          <w:t xml:space="preserve"> </w:t>
        </w:r>
      </w:ins>
      <w:ins w:id="205" w:author="Данил Ахатов" w:date="2024-02-14T16:02:00Z">
        <w:r w:rsidR="006D6AA4" w:rsidRPr="006D6AA4">
          <w:rPr>
            <w:rFonts w:ascii="Arial Narrow" w:hAnsi="Arial Narrow"/>
            <w:sz w:val="24"/>
            <w:szCs w:val="24"/>
            <w:lang w:eastAsia="ru-RU"/>
            <w:rPrChange w:id="206" w:author="Данил Ахатов" w:date="2024-02-14T16:02:00Z">
              <w:rPr>
                <w:rFonts w:ascii="Arial Narrow" w:hAnsi="Arial Narrow"/>
                <w:sz w:val="24"/>
                <w:szCs w:val="24"/>
                <w:lang w:val="en-US" w:eastAsia="ru-RU"/>
              </w:rPr>
            </w:rPrChange>
          </w:rPr>
          <w:t>60870-5-10</w:t>
        </w:r>
        <w:r w:rsidR="006D6AA4" w:rsidRPr="006D6AA4">
          <w:rPr>
            <w:rFonts w:ascii="Arial Narrow" w:hAnsi="Arial Narrow"/>
            <w:sz w:val="24"/>
            <w:szCs w:val="24"/>
            <w:lang w:eastAsia="ru-RU"/>
            <w:rPrChange w:id="207" w:author="Данил Ахатов" w:date="2024-02-14T16:03:00Z">
              <w:rPr>
                <w:rFonts w:ascii="Arial Narrow" w:hAnsi="Arial Narrow"/>
                <w:sz w:val="24"/>
                <w:szCs w:val="24"/>
                <w:lang w:val="en-US" w:eastAsia="ru-RU"/>
              </w:rPr>
            </w:rPrChange>
          </w:rPr>
          <w:t>3</w:t>
        </w:r>
      </w:ins>
      <w:r w:rsidR="00C47141" w:rsidRPr="0081291D">
        <w:rPr>
          <w:rFonts w:ascii="Arial Narrow" w:hAnsi="Arial Narrow"/>
          <w:sz w:val="24"/>
          <w:szCs w:val="24"/>
          <w:lang w:eastAsia="ru-RU"/>
        </w:rPr>
        <w:t>.</w:t>
      </w:r>
      <w:r w:rsidR="00451684" w:rsidRPr="0081291D">
        <w:rPr>
          <w:rFonts w:ascii="Arial Narrow" w:hAnsi="Arial Narrow"/>
          <w:sz w:val="24"/>
          <w:szCs w:val="24"/>
          <w:lang w:eastAsia="ru-RU"/>
        </w:rPr>
        <w:t xml:space="preserve"> </w:t>
      </w:r>
      <w:r w:rsidR="00A46CD8" w:rsidRPr="0081291D">
        <w:rPr>
          <w:rFonts w:ascii="Arial Narrow" w:hAnsi="Arial Narrow"/>
          <w:sz w:val="24"/>
          <w:szCs w:val="24"/>
          <w:lang w:eastAsia="ru-RU"/>
        </w:rPr>
        <w:t xml:space="preserve">Пользователь может подключиться к </w:t>
      </w:r>
      <w:r w:rsidR="00167A1C" w:rsidRPr="0081291D">
        <w:rPr>
          <w:rFonts w:ascii="Arial Narrow" w:hAnsi="Arial Narrow"/>
          <w:sz w:val="24"/>
          <w:szCs w:val="24"/>
          <w:lang w:eastAsia="ru-RU"/>
        </w:rPr>
        <w:t xml:space="preserve">УСПД </w:t>
      </w:r>
      <w:r w:rsidR="00A46CD8" w:rsidRPr="0081291D">
        <w:rPr>
          <w:rFonts w:ascii="Arial Narrow" w:hAnsi="Arial Narrow"/>
          <w:sz w:val="24"/>
          <w:szCs w:val="24"/>
          <w:lang w:eastAsia="ru-RU"/>
        </w:rPr>
        <w:t xml:space="preserve">через серверное ПО конфигурирования, развернутое, например на ноутбуке (для ОС </w:t>
      </w:r>
      <w:r w:rsidR="00A46CD8" w:rsidRPr="0081291D">
        <w:rPr>
          <w:rFonts w:ascii="Arial Narrow" w:hAnsi="Arial Narrow"/>
          <w:sz w:val="24"/>
          <w:szCs w:val="24"/>
          <w:lang w:val="en-US" w:eastAsia="ru-RU"/>
        </w:rPr>
        <w:t>Windows</w:t>
      </w:r>
      <w:r w:rsidR="00A46CD8" w:rsidRPr="0081291D">
        <w:rPr>
          <w:rFonts w:ascii="Arial Narrow" w:hAnsi="Arial Narrow"/>
          <w:sz w:val="24"/>
          <w:szCs w:val="24"/>
          <w:lang w:eastAsia="ru-RU"/>
        </w:rPr>
        <w:t xml:space="preserve"> и </w:t>
      </w:r>
      <w:r w:rsidR="00A46CD8" w:rsidRPr="0081291D">
        <w:rPr>
          <w:rFonts w:ascii="Arial Narrow" w:hAnsi="Arial Narrow"/>
          <w:sz w:val="24"/>
          <w:szCs w:val="24"/>
          <w:lang w:val="en-US" w:eastAsia="ru-RU"/>
        </w:rPr>
        <w:t>Linux</w:t>
      </w:r>
      <w:r w:rsidR="00A46CD8" w:rsidRPr="0081291D">
        <w:rPr>
          <w:rFonts w:ascii="Arial Narrow" w:hAnsi="Arial Narrow"/>
          <w:sz w:val="24"/>
          <w:szCs w:val="24"/>
          <w:lang w:eastAsia="ru-RU"/>
        </w:rPr>
        <w:t xml:space="preserve">) или через мобильное приложение (для </w:t>
      </w:r>
      <w:r w:rsidR="00A46CD8" w:rsidRPr="0081291D">
        <w:rPr>
          <w:rFonts w:ascii="Arial Narrow" w:hAnsi="Arial Narrow"/>
          <w:sz w:val="24"/>
          <w:szCs w:val="24"/>
          <w:lang w:val="en-US" w:eastAsia="ru-RU"/>
        </w:rPr>
        <w:t>iOS</w:t>
      </w:r>
      <w:r w:rsidR="00A46CD8" w:rsidRPr="0081291D">
        <w:rPr>
          <w:rFonts w:ascii="Arial Narrow" w:hAnsi="Arial Narrow"/>
          <w:sz w:val="24"/>
          <w:szCs w:val="24"/>
          <w:lang w:eastAsia="ru-RU"/>
        </w:rPr>
        <w:t xml:space="preserve"> и </w:t>
      </w:r>
      <w:r w:rsidR="00A46CD8" w:rsidRPr="0081291D">
        <w:rPr>
          <w:rFonts w:ascii="Arial Narrow" w:hAnsi="Arial Narrow"/>
          <w:sz w:val="24"/>
          <w:szCs w:val="24"/>
          <w:lang w:val="en-US" w:eastAsia="ru-RU"/>
        </w:rPr>
        <w:t>Android</w:t>
      </w:r>
      <w:r w:rsidR="00A46CD8" w:rsidRPr="0081291D">
        <w:rPr>
          <w:rFonts w:ascii="Arial Narrow" w:hAnsi="Arial Narrow"/>
          <w:sz w:val="24"/>
          <w:szCs w:val="24"/>
          <w:lang w:eastAsia="ru-RU"/>
        </w:rPr>
        <w:t>).</w:t>
      </w:r>
    </w:p>
    <w:p w14:paraId="5F714287" w14:textId="54D279A6" w:rsidR="00E53A41" w:rsidRPr="0081291D" w:rsidRDefault="00E533A8" w:rsidP="00A1745F">
      <w:pPr>
        <w:widowControl w:val="0"/>
        <w:spacing w:before="120" w:after="120" w:line="300" w:lineRule="auto"/>
        <w:ind w:firstLine="709"/>
        <w:jc w:val="both"/>
        <w:rPr>
          <w:rFonts w:ascii="Arial Narrow" w:hAnsi="Arial Narrow"/>
          <w:sz w:val="24"/>
          <w:szCs w:val="24"/>
          <w:lang w:eastAsia="ru-RU"/>
        </w:rPr>
      </w:pPr>
      <w:r w:rsidRPr="0081291D">
        <w:rPr>
          <w:rFonts w:ascii="Arial Narrow" w:hAnsi="Arial Narrow"/>
          <w:sz w:val="24"/>
          <w:szCs w:val="24"/>
          <w:lang w:eastAsia="ru-RU"/>
        </w:rPr>
        <w:t xml:space="preserve">В </w:t>
      </w:r>
      <w:del w:id="208" w:author="Данил Ахатов" w:date="2024-02-14T16:06:00Z">
        <w:r w:rsidR="00BE6D03" w:rsidRPr="0081291D" w:rsidDel="006D6AA4">
          <w:rPr>
            <w:rFonts w:ascii="Arial Narrow" w:hAnsi="Arial Narrow"/>
            <w:sz w:val="24"/>
            <w:szCs w:val="24"/>
            <w:lang w:eastAsia="ru-RU"/>
          </w:rPr>
          <w:delText>Монитор</w:delText>
        </w:r>
        <w:r w:rsidRPr="0081291D" w:rsidDel="006D6AA4">
          <w:rPr>
            <w:rFonts w:ascii="Arial Narrow" w:hAnsi="Arial Narrow"/>
            <w:sz w:val="24"/>
            <w:szCs w:val="24"/>
            <w:lang w:eastAsia="ru-RU"/>
          </w:rPr>
          <w:delText>е</w:delText>
        </w:r>
        <w:r w:rsidR="00BE6D03" w:rsidRPr="0081291D" w:rsidDel="006D6AA4">
          <w:rPr>
            <w:rFonts w:ascii="Arial Narrow" w:hAnsi="Arial Narrow"/>
            <w:sz w:val="24"/>
            <w:szCs w:val="24"/>
            <w:lang w:eastAsia="ru-RU"/>
          </w:rPr>
          <w:delText xml:space="preserve"> </w:delText>
        </w:r>
      </w:del>
      <w:r w:rsidR="00BE6D03" w:rsidRPr="0081291D">
        <w:rPr>
          <w:rFonts w:ascii="Arial Narrow" w:hAnsi="Arial Narrow"/>
          <w:sz w:val="24"/>
          <w:szCs w:val="24"/>
          <w:lang w:eastAsia="ru-RU"/>
        </w:rPr>
        <w:t xml:space="preserve">ИКЗ </w:t>
      </w:r>
      <w:r w:rsidR="00F56FF3" w:rsidRPr="0081291D">
        <w:rPr>
          <w:rFonts w:ascii="Arial Narrow" w:hAnsi="Arial Narrow"/>
          <w:sz w:val="24"/>
          <w:szCs w:val="24"/>
          <w:lang w:eastAsia="ru-RU"/>
        </w:rPr>
        <w:t>должна быть</w:t>
      </w:r>
      <w:ins w:id="209" w:author="Данил Ахатов" w:date="2024-02-14T16:06:00Z">
        <w:r w:rsidR="006D6AA4" w:rsidRPr="006D6AA4">
          <w:rPr>
            <w:rFonts w:ascii="Arial Narrow" w:hAnsi="Arial Narrow"/>
            <w:sz w:val="24"/>
            <w:szCs w:val="24"/>
            <w:lang w:eastAsia="ru-RU"/>
            <w:rPrChange w:id="210" w:author="Данил Ахатов" w:date="2024-02-14T16:06:00Z">
              <w:rPr>
                <w:rFonts w:ascii="Arial Narrow" w:hAnsi="Arial Narrow"/>
                <w:sz w:val="24"/>
                <w:szCs w:val="24"/>
                <w:lang w:val="en-US" w:eastAsia="ru-RU"/>
              </w:rPr>
            </w:rPrChange>
          </w:rPr>
          <w:t xml:space="preserve"> </w:t>
        </w:r>
        <w:r w:rsidR="006D6AA4">
          <w:rPr>
            <w:rFonts w:ascii="Arial Narrow" w:hAnsi="Arial Narrow"/>
            <w:sz w:val="24"/>
            <w:szCs w:val="24"/>
            <w:lang w:eastAsia="ru-RU"/>
          </w:rPr>
          <w:t>предусмотрена</w:t>
        </w:r>
      </w:ins>
      <w:r w:rsidR="00F56FF3" w:rsidRPr="0081291D">
        <w:rPr>
          <w:rFonts w:ascii="Arial Narrow" w:hAnsi="Arial Narrow"/>
          <w:sz w:val="24"/>
          <w:szCs w:val="24"/>
          <w:lang w:eastAsia="ru-RU"/>
        </w:rPr>
        <w:t xml:space="preserve"> возможность для подключения параллельных кабелей</w:t>
      </w:r>
      <w:r w:rsidRPr="0081291D">
        <w:rPr>
          <w:rFonts w:ascii="Arial Narrow" w:hAnsi="Arial Narrow"/>
          <w:sz w:val="24"/>
          <w:szCs w:val="24"/>
          <w:lang w:eastAsia="ru-RU"/>
        </w:rPr>
        <w:t xml:space="preserve"> </w:t>
      </w:r>
      <w:r w:rsidR="00F56FF3" w:rsidRPr="0081291D">
        <w:rPr>
          <w:rFonts w:ascii="Arial Narrow" w:hAnsi="Arial Narrow"/>
          <w:sz w:val="24"/>
          <w:szCs w:val="24"/>
          <w:lang w:eastAsia="ru-RU"/>
        </w:rPr>
        <w:t>(</w:t>
      </w:r>
      <w:proofErr w:type="spellStart"/>
      <w:r w:rsidR="00F56FF3" w:rsidRPr="0081291D">
        <w:rPr>
          <w:rFonts w:ascii="Arial Narrow" w:hAnsi="Arial Narrow"/>
          <w:sz w:val="24"/>
          <w:szCs w:val="24"/>
          <w:lang w:eastAsia="ru-RU"/>
        </w:rPr>
        <w:t>т.е</w:t>
      </w:r>
      <w:proofErr w:type="spellEnd"/>
      <w:r w:rsidR="00F56FF3" w:rsidRPr="0081291D">
        <w:rPr>
          <w:rFonts w:ascii="Arial Narrow" w:hAnsi="Arial Narrow"/>
          <w:sz w:val="24"/>
          <w:szCs w:val="24"/>
          <w:lang w:eastAsia="ru-RU"/>
        </w:rPr>
        <w:t xml:space="preserve"> </w:t>
      </w:r>
      <w:ins w:id="211" w:author="Данил Ахатов" w:date="2024-02-14T16:15:00Z">
        <w:r w:rsidR="00BD42F1">
          <w:rPr>
            <w:rFonts w:ascii="Arial Narrow" w:hAnsi="Arial Narrow"/>
            <w:sz w:val="24"/>
            <w:szCs w:val="24"/>
            <w:lang w:eastAsia="ru-RU"/>
          </w:rPr>
          <w:t xml:space="preserve">имеется </w:t>
        </w:r>
      </w:ins>
      <w:r w:rsidR="00F56FF3" w:rsidRPr="0081291D">
        <w:rPr>
          <w:rFonts w:ascii="Arial Narrow" w:hAnsi="Arial Narrow"/>
          <w:sz w:val="24"/>
          <w:szCs w:val="24"/>
          <w:lang w:eastAsia="ru-RU"/>
        </w:rPr>
        <w:t>ввиду возможност</w:t>
      </w:r>
      <w:ins w:id="212" w:author="Данил Ахатов" w:date="2024-02-14T16:15:00Z">
        <w:r w:rsidR="00BD42F1">
          <w:rPr>
            <w:rFonts w:ascii="Arial Narrow" w:hAnsi="Arial Narrow"/>
            <w:sz w:val="24"/>
            <w:szCs w:val="24"/>
            <w:lang w:eastAsia="ru-RU"/>
          </w:rPr>
          <w:t>ь</w:t>
        </w:r>
      </w:ins>
      <w:del w:id="213" w:author="Данил Ахатов" w:date="2024-02-14T16:15:00Z">
        <w:r w:rsidR="00F56FF3" w:rsidRPr="0081291D" w:rsidDel="00BD42F1">
          <w:rPr>
            <w:rFonts w:ascii="Arial Narrow" w:hAnsi="Arial Narrow"/>
            <w:sz w:val="24"/>
            <w:szCs w:val="24"/>
            <w:lang w:eastAsia="ru-RU"/>
          </w:rPr>
          <w:delText>и</w:delText>
        </w:r>
      </w:del>
      <w:r w:rsidR="00F56FF3" w:rsidRPr="0081291D">
        <w:rPr>
          <w:rFonts w:ascii="Arial Narrow" w:hAnsi="Arial Narrow"/>
          <w:sz w:val="24"/>
          <w:szCs w:val="24"/>
          <w:lang w:eastAsia="ru-RU"/>
        </w:rPr>
        <w:t xml:space="preserve"> подключ</w:t>
      </w:r>
      <w:ins w:id="214" w:author="Данил Ахатов" w:date="2024-02-14T16:16:00Z">
        <w:r w:rsidR="00BD42F1">
          <w:rPr>
            <w:rFonts w:ascii="Arial Narrow" w:hAnsi="Arial Narrow"/>
            <w:sz w:val="24"/>
            <w:szCs w:val="24"/>
            <w:lang w:eastAsia="ru-RU"/>
          </w:rPr>
          <w:t>ения</w:t>
        </w:r>
      </w:ins>
      <w:del w:id="215" w:author="Данил Ахатов" w:date="2024-02-14T16:16:00Z">
        <w:r w:rsidR="00F56FF3" w:rsidRPr="0081291D" w:rsidDel="00BD42F1">
          <w:rPr>
            <w:rFonts w:ascii="Arial Narrow" w:hAnsi="Arial Narrow"/>
            <w:sz w:val="24"/>
            <w:szCs w:val="24"/>
            <w:lang w:eastAsia="ru-RU"/>
          </w:rPr>
          <w:delText>али</w:delText>
        </w:r>
      </w:del>
      <w:r w:rsidR="00F56FF3" w:rsidRPr="0081291D">
        <w:rPr>
          <w:rFonts w:ascii="Arial Narrow" w:hAnsi="Arial Narrow"/>
          <w:sz w:val="24"/>
          <w:szCs w:val="24"/>
          <w:lang w:eastAsia="ru-RU"/>
        </w:rPr>
        <w:t xml:space="preserve"> кабел</w:t>
      </w:r>
      <w:ins w:id="216" w:author="Данил Ахатов" w:date="2024-02-14T16:16:00Z">
        <w:r w:rsidR="00BD42F1">
          <w:rPr>
            <w:rFonts w:ascii="Arial Narrow" w:hAnsi="Arial Narrow"/>
            <w:sz w:val="24"/>
            <w:szCs w:val="24"/>
            <w:lang w:eastAsia="ru-RU"/>
          </w:rPr>
          <w:t>я</w:t>
        </w:r>
      </w:ins>
      <w:del w:id="217" w:author="Данил Ахатов" w:date="2024-02-14T16:16:00Z">
        <w:r w:rsidR="00F56FF3" w:rsidRPr="0081291D" w:rsidDel="00BD42F1">
          <w:rPr>
            <w:rFonts w:ascii="Arial Narrow" w:hAnsi="Arial Narrow"/>
            <w:sz w:val="24"/>
            <w:szCs w:val="24"/>
            <w:lang w:eastAsia="ru-RU"/>
          </w:rPr>
          <w:delText>ь</w:delText>
        </w:r>
      </w:del>
      <w:r w:rsidR="00F56FF3" w:rsidRPr="0081291D">
        <w:rPr>
          <w:rFonts w:ascii="Arial Narrow" w:hAnsi="Arial Narrow"/>
          <w:sz w:val="24"/>
          <w:szCs w:val="24"/>
          <w:lang w:eastAsia="ru-RU"/>
        </w:rPr>
        <w:t xml:space="preserve"> сечением не 120</w:t>
      </w:r>
      <w:ins w:id="218" w:author="Данил Ахатов" w:date="2024-02-14T16:15:00Z">
        <w:r w:rsidR="00BD42F1">
          <w:rPr>
            <w:rFonts w:ascii="Arial Narrow" w:hAnsi="Arial Narrow"/>
            <w:sz w:val="24"/>
            <w:szCs w:val="24"/>
            <w:lang w:eastAsia="ru-RU"/>
          </w:rPr>
          <w:t xml:space="preserve"> </w:t>
        </w:r>
      </w:ins>
      <w:r w:rsidR="00F56FF3" w:rsidRPr="0081291D">
        <w:rPr>
          <w:rFonts w:ascii="Arial Narrow" w:hAnsi="Arial Narrow"/>
          <w:sz w:val="24"/>
          <w:szCs w:val="24"/>
          <w:lang w:eastAsia="ru-RU"/>
        </w:rPr>
        <w:t>мм</w:t>
      </w:r>
      <w:r w:rsidR="00F56FF3" w:rsidRPr="00BD42F1">
        <w:rPr>
          <w:rFonts w:ascii="Arial Narrow" w:hAnsi="Arial Narrow"/>
          <w:sz w:val="24"/>
          <w:szCs w:val="24"/>
          <w:vertAlign w:val="superscript"/>
          <w:lang w:eastAsia="ru-RU"/>
          <w:rPrChange w:id="219" w:author="Данил Ахатов" w:date="2024-02-14T16:15:00Z">
            <w:rPr>
              <w:rFonts w:ascii="Arial Narrow" w:hAnsi="Arial Narrow"/>
              <w:sz w:val="24"/>
              <w:szCs w:val="24"/>
              <w:lang w:eastAsia="ru-RU"/>
            </w:rPr>
          </w:rPrChange>
        </w:rPr>
        <w:t>2</w:t>
      </w:r>
      <w:r w:rsidRPr="0081291D">
        <w:rPr>
          <w:rFonts w:ascii="Arial Narrow" w:hAnsi="Arial Narrow"/>
          <w:sz w:val="24"/>
          <w:szCs w:val="24"/>
          <w:lang w:eastAsia="ru-RU"/>
        </w:rPr>
        <w:t>,</w:t>
      </w:r>
      <w:r w:rsidR="00F56FF3" w:rsidRPr="0081291D">
        <w:rPr>
          <w:rFonts w:ascii="Arial Narrow" w:hAnsi="Arial Narrow"/>
          <w:sz w:val="24"/>
          <w:szCs w:val="24"/>
          <w:lang w:eastAsia="ru-RU"/>
        </w:rPr>
        <w:t xml:space="preserve"> а два по 60</w:t>
      </w:r>
      <w:ins w:id="220" w:author="Данил Ахатов" w:date="2024-02-14T16:15:00Z">
        <w:r w:rsidR="00BD42F1">
          <w:rPr>
            <w:rFonts w:ascii="Arial Narrow" w:hAnsi="Arial Narrow"/>
            <w:sz w:val="24"/>
            <w:szCs w:val="24"/>
            <w:lang w:eastAsia="ru-RU"/>
          </w:rPr>
          <w:t xml:space="preserve"> </w:t>
        </w:r>
      </w:ins>
      <w:r w:rsidR="00F56FF3" w:rsidRPr="0081291D">
        <w:rPr>
          <w:rFonts w:ascii="Arial Narrow" w:hAnsi="Arial Narrow"/>
          <w:sz w:val="24"/>
          <w:szCs w:val="24"/>
          <w:lang w:eastAsia="ru-RU"/>
        </w:rPr>
        <w:t>мм</w:t>
      </w:r>
      <w:r w:rsidR="00F56FF3" w:rsidRPr="00BD42F1">
        <w:rPr>
          <w:rFonts w:ascii="Arial Narrow" w:hAnsi="Arial Narrow"/>
          <w:sz w:val="24"/>
          <w:szCs w:val="24"/>
          <w:vertAlign w:val="superscript"/>
          <w:lang w:eastAsia="ru-RU"/>
          <w:rPrChange w:id="221" w:author="Данил Ахатов" w:date="2024-02-14T16:15:00Z">
            <w:rPr>
              <w:rFonts w:ascii="Arial Narrow" w:hAnsi="Arial Narrow"/>
              <w:sz w:val="24"/>
              <w:szCs w:val="24"/>
              <w:lang w:eastAsia="ru-RU"/>
            </w:rPr>
          </w:rPrChange>
        </w:rPr>
        <w:t>2</w:t>
      </w:r>
      <w:r w:rsidR="00F56FF3" w:rsidRPr="0081291D">
        <w:rPr>
          <w:rFonts w:ascii="Arial Narrow" w:hAnsi="Arial Narrow"/>
          <w:sz w:val="24"/>
          <w:szCs w:val="24"/>
          <w:lang w:eastAsia="ru-RU"/>
        </w:rPr>
        <w:t>)</w:t>
      </w:r>
      <w:r w:rsidR="00E13CA3" w:rsidRPr="0081291D">
        <w:rPr>
          <w:rFonts w:ascii="Arial Narrow" w:hAnsi="Arial Narrow"/>
          <w:sz w:val="24"/>
          <w:szCs w:val="24"/>
          <w:lang w:eastAsia="ru-RU"/>
        </w:rPr>
        <w:t xml:space="preserve">. </w:t>
      </w:r>
      <w:r w:rsidRPr="0081291D">
        <w:rPr>
          <w:rFonts w:ascii="Arial Narrow" w:hAnsi="Arial Narrow"/>
          <w:sz w:val="24"/>
          <w:szCs w:val="24"/>
          <w:lang w:eastAsia="ru-RU"/>
        </w:rPr>
        <w:t>УСПД осуществляет</w:t>
      </w:r>
      <w:r w:rsidR="00E13CA3" w:rsidRPr="0081291D">
        <w:rPr>
          <w:rFonts w:ascii="Arial Narrow" w:hAnsi="Arial Narrow"/>
          <w:sz w:val="24"/>
          <w:szCs w:val="24"/>
          <w:lang w:eastAsia="ru-RU"/>
        </w:rPr>
        <w:t xml:space="preserve"> опрос </w:t>
      </w:r>
      <w:del w:id="222" w:author="Данил Ахатов" w:date="2024-02-14T16:16:00Z">
        <w:r w:rsidRPr="0081291D" w:rsidDel="00BD42F1">
          <w:rPr>
            <w:rFonts w:ascii="Arial Narrow" w:hAnsi="Arial Narrow"/>
            <w:sz w:val="24"/>
            <w:szCs w:val="24"/>
            <w:lang w:eastAsia="ru-RU"/>
          </w:rPr>
          <w:delText xml:space="preserve">мониторов </w:delText>
        </w:r>
      </w:del>
      <w:r w:rsidRPr="0081291D">
        <w:rPr>
          <w:rFonts w:ascii="Arial Narrow" w:hAnsi="Arial Narrow"/>
          <w:sz w:val="24"/>
          <w:szCs w:val="24"/>
          <w:lang w:eastAsia="ru-RU"/>
        </w:rPr>
        <w:t>ИКЗ</w:t>
      </w:r>
      <w:r w:rsidR="00E13CA3" w:rsidRPr="0081291D">
        <w:rPr>
          <w:rFonts w:ascii="Arial Narrow" w:hAnsi="Arial Narrow"/>
          <w:sz w:val="24"/>
          <w:szCs w:val="24"/>
          <w:lang w:eastAsia="ru-RU"/>
        </w:rPr>
        <w:t xml:space="preserve">, собирая от них необходимые данные и передает собранные данные на верхний уровень по протоколу </w:t>
      </w:r>
      <w:r w:rsidR="00E13CA3" w:rsidRPr="0081291D">
        <w:rPr>
          <w:rFonts w:ascii="Arial Narrow" w:hAnsi="Arial Narrow"/>
          <w:sz w:val="24"/>
          <w:szCs w:val="24"/>
          <w:lang w:val="en-US" w:eastAsia="ru-RU"/>
        </w:rPr>
        <w:t>IEC</w:t>
      </w:r>
      <w:r w:rsidR="00E13CA3" w:rsidRPr="0081291D">
        <w:rPr>
          <w:rFonts w:ascii="Arial Narrow" w:hAnsi="Arial Narrow"/>
          <w:sz w:val="24"/>
          <w:szCs w:val="24"/>
          <w:lang w:eastAsia="ru-RU"/>
        </w:rPr>
        <w:t xml:space="preserve"> 60870-5-104 через мобильную линию связи. В </w:t>
      </w:r>
      <w:r w:rsidRPr="0081291D">
        <w:rPr>
          <w:rFonts w:ascii="Arial Narrow" w:hAnsi="Arial Narrow"/>
          <w:sz w:val="24"/>
          <w:szCs w:val="24"/>
          <w:lang w:eastAsia="ru-RU"/>
        </w:rPr>
        <w:t xml:space="preserve">УСПД </w:t>
      </w:r>
      <w:r w:rsidR="00E13CA3" w:rsidRPr="0081291D">
        <w:rPr>
          <w:rFonts w:ascii="Arial Narrow" w:hAnsi="Arial Narrow"/>
          <w:sz w:val="24"/>
          <w:szCs w:val="24"/>
          <w:lang w:eastAsia="ru-RU"/>
        </w:rPr>
        <w:t xml:space="preserve">должен быть слот для </w:t>
      </w:r>
      <w:del w:id="223" w:author="Данил Ахатов" w:date="2024-02-14T16:17:00Z">
        <w:r w:rsidR="005C34EC" w:rsidRPr="0081291D" w:rsidDel="00BD42F1">
          <w:rPr>
            <w:rFonts w:ascii="Arial Narrow" w:hAnsi="Arial Narrow"/>
            <w:sz w:val="24"/>
            <w:szCs w:val="24"/>
            <w:lang w:eastAsia="ru-RU"/>
          </w:rPr>
          <w:delText>2</w:delText>
        </w:r>
      </w:del>
      <w:ins w:id="224" w:author="Данил Ахатов" w:date="2024-02-14T16:17:00Z">
        <w:r w:rsidR="00BD42F1">
          <w:rPr>
            <w:rFonts w:ascii="Arial Narrow" w:hAnsi="Arial Narrow"/>
            <w:sz w:val="24"/>
            <w:szCs w:val="24"/>
            <w:lang w:eastAsia="ru-RU"/>
          </w:rPr>
          <w:t>дв</w:t>
        </w:r>
      </w:ins>
      <w:r w:rsidR="005C34EC" w:rsidRPr="0081291D">
        <w:rPr>
          <w:rFonts w:ascii="Arial Narrow" w:hAnsi="Arial Narrow"/>
          <w:sz w:val="24"/>
          <w:szCs w:val="24"/>
          <w:lang w:eastAsia="ru-RU"/>
        </w:rPr>
        <w:t xml:space="preserve">ух </w:t>
      </w:r>
      <w:r w:rsidR="00E13CA3" w:rsidRPr="0081291D">
        <w:rPr>
          <w:rFonts w:ascii="Arial Narrow" w:hAnsi="Arial Narrow"/>
          <w:sz w:val="24"/>
          <w:szCs w:val="24"/>
          <w:lang w:val="en-US" w:eastAsia="ru-RU"/>
        </w:rPr>
        <w:t>SIM</w:t>
      </w:r>
      <w:r w:rsidR="00E13CA3" w:rsidRPr="0081291D">
        <w:rPr>
          <w:rFonts w:ascii="Arial Narrow" w:hAnsi="Arial Narrow"/>
          <w:sz w:val="24"/>
          <w:szCs w:val="24"/>
          <w:lang w:eastAsia="ru-RU"/>
        </w:rPr>
        <w:t>-карт</w:t>
      </w:r>
      <w:r w:rsidR="005C34EC" w:rsidRPr="0081291D">
        <w:rPr>
          <w:rFonts w:ascii="Arial Narrow" w:hAnsi="Arial Narrow"/>
          <w:sz w:val="24"/>
          <w:szCs w:val="24"/>
          <w:lang w:eastAsia="ru-RU"/>
        </w:rPr>
        <w:t xml:space="preserve"> с </w:t>
      </w:r>
      <w:r w:rsidR="00B1789C" w:rsidRPr="0081291D">
        <w:rPr>
          <w:rFonts w:ascii="Arial Narrow" w:hAnsi="Arial Narrow"/>
          <w:sz w:val="24"/>
          <w:szCs w:val="24"/>
          <w:lang w:eastAsia="ru-RU"/>
        </w:rPr>
        <w:t>возможностью</w:t>
      </w:r>
      <w:r w:rsidR="005C34EC" w:rsidRPr="0081291D">
        <w:rPr>
          <w:rFonts w:ascii="Arial Narrow" w:hAnsi="Arial Narrow"/>
          <w:sz w:val="24"/>
          <w:szCs w:val="24"/>
          <w:lang w:eastAsia="ru-RU"/>
        </w:rPr>
        <w:t xml:space="preserve"> выбора приоритета и перехода на другую сим карту в случае потери связи или окончания денежных средств</w:t>
      </w:r>
      <w:r w:rsidR="00B1789C" w:rsidRPr="0081291D">
        <w:rPr>
          <w:rFonts w:ascii="Arial Narrow" w:hAnsi="Arial Narrow"/>
          <w:sz w:val="24"/>
          <w:szCs w:val="24"/>
          <w:lang w:eastAsia="ru-RU"/>
        </w:rPr>
        <w:t>.</w:t>
      </w:r>
    </w:p>
    <w:p w14:paraId="20D8D969" w14:textId="587D471A" w:rsidR="00B43D71" w:rsidRPr="0081291D" w:rsidRDefault="00B43D71" w:rsidP="00A1745F">
      <w:pPr>
        <w:widowControl w:val="0"/>
        <w:spacing w:before="120" w:after="120" w:line="300" w:lineRule="auto"/>
        <w:ind w:firstLine="709"/>
        <w:jc w:val="both"/>
        <w:rPr>
          <w:rFonts w:ascii="Arial Narrow" w:hAnsi="Arial Narrow"/>
          <w:sz w:val="24"/>
          <w:szCs w:val="24"/>
          <w:lang w:eastAsia="ru-RU"/>
        </w:rPr>
      </w:pPr>
      <w:r w:rsidRPr="0081291D">
        <w:rPr>
          <w:rFonts w:ascii="Arial Narrow" w:hAnsi="Arial Narrow"/>
          <w:sz w:val="24"/>
          <w:szCs w:val="24"/>
          <w:lang w:eastAsia="ru-RU"/>
        </w:rPr>
        <w:t xml:space="preserve">В </w:t>
      </w:r>
      <w:r w:rsidR="00167A1C" w:rsidRPr="0081291D">
        <w:rPr>
          <w:rFonts w:ascii="Arial Narrow" w:hAnsi="Arial Narrow"/>
          <w:sz w:val="24"/>
          <w:szCs w:val="24"/>
          <w:lang w:eastAsia="ru-RU"/>
        </w:rPr>
        <w:t>УСПД должен быть</w:t>
      </w:r>
      <w:r w:rsidRPr="0081291D">
        <w:rPr>
          <w:rFonts w:ascii="Arial Narrow" w:hAnsi="Arial Narrow"/>
          <w:sz w:val="24"/>
          <w:szCs w:val="24"/>
          <w:lang w:eastAsia="ru-RU"/>
        </w:rPr>
        <w:t xml:space="preserve"> установлен </w:t>
      </w:r>
      <w:r w:rsidRPr="0081291D">
        <w:rPr>
          <w:rFonts w:ascii="Arial Narrow" w:hAnsi="Arial Narrow"/>
          <w:sz w:val="24"/>
          <w:szCs w:val="24"/>
          <w:lang w:val="en-US" w:eastAsia="ru-RU"/>
        </w:rPr>
        <w:t>GPS</w:t>
      </w:r>
      <w:r w:rsidRPr="0081291D">
        <w:rPr>
          <w:rFonts w:ascii="Arial Narrow" w:hAnsi="Arial Narrow"/>
          <w:sz w:val="24"/>
          <w:szCs w:val="24"/>
          <w:lang w:eastAsia="ru-RU"/>
        </w:rPr>
        <w:t xml:space="preserve">-модуль для синхронизации устройств и передачи данных о </w:t>
      </w:r>
      <w:r w:rsidR="001E035F" w:rsidRPr="0081291D">
        <w:rPr>
          <w:rFonts w:ascii="Arial Narrow" w:hAnsi="Arial Narrow"/>
          <w:sz w:val="24"/>
          <w:szCs w:val="24"/>
          <w:lang w:eastAsia="ru-RU"/>
        </w:rPr>
        <w:t>месте повреждения</w:t>
      </w:r>
      <w:r w:rsidRPr="0081291D">
        <w:rPr>
          <w:rFonts w:ascii="Arial Narrow" w:hAnsi="Arial Narrow"/>
          <w:sz w:val="24"/>
          <w:szCs w:val="24"/>
          <w:lang w:eastAsia="ru-RU"/>
        </w:rPr>
        <w:t xml:space="preserve">. </w:t>
      </w:r>
      <w:r w:rsidR="001E035F" w:rsidRPr="0081291D">
        <w:rPr>
          <w:rFonts w:ascii="Arial Narrow" w:hAnsi="Arial Narrow"/>
          <w:sz w:val="24"/>
          <w:szCs w:val="24"/>
          <w:lang w:eastAsia="ru-RU"/>
        </w:rPr>
        <w:t>УСПД</w:t>
      </w:r>
      <w:r w:rsidRPr="0081291D">
        <w:rPr>
          <w:rFonts w:ascii="Arial Narrow" w:hAnsi="Arial Narrow"/>
          <w:sz w:val="24"/>
          <w:szCs w:val="24"/>
          <w:lang w:eastAsia="ru-RU"/>
        </w:rPr>
        <w:t xml:space="preserve"> синхронизируется от </w:t>
      </w:r>
      <w:r w:rsidRPr="0081291D">
        <w:rPr>
          <w:rFonts w:ascii="Arial Narrow" w:hAnsi="Arial Narrow"/>
          <w:sz w:val="24"/>
          <w:szCs w:val="24"/>
          <w:lang w:val="en-US" w:eastAsia="ru-RU"/>
        </w:rPr>
        <w:t>GPS</w:t>
      </w:r>
      <w:r w:rsidRPr="0081291D">
        <w:rPr>
          <w:rFonts w:ascii="Arial Narrow" w:hAnsi="Arial Narrow"/>
          <w:sz w:val="24"/>
          <w:szCs w:val="24"/>
          <w:lang w:eastAsia="ru-RU"/>
        </w:rPr>
        <w:t xml:space="preserve">, а </w:t>
      </w:r>
      <w:del w:id="225" w:author="Данил Ахатов" w:date="2024-02-14T16:20:00Z">
        <w:r w:rsidR="001E035F" w:rsidRPr="0081291D" w:rsidDel="00BD42F1">
          <w:rPr>
            <w:rFonts w:ascii="Arial Narrow" w:hAnsi="Arial Narrow"/>
            <w:sz w:val="24"/>
            <w:szCs w:val="24"/>
            <w:lang w:eastAsia="ru-RU"/>
          </w:rPr>
          <w:delText xml:space="preserve">мониторы </w:delText>
        </w:r>
      </w:del>
      <w:r w:rsidR="001E035F" w:rsidRPr="0081291D">
        <w:rPr>
          <w:rFonts w:ascii="Arial Narrow" w:hAnsi="Arial Narrow"/>
          <w:sz w:val="24"/>
          <w:szCs w:val="24"/>
          <w:lang w:eastAsia="ru-RU"/>
        </w:rPr>
        <w:t xml:space="preserve">ИКЗ </w:t>
      </w:r>
      <w:r w:rsidRPr="0081291D">
        <w:rPr>
          <w:rFonts w:ascii="Arial Narrow" w:hAnsi="Arial Narrow"/>
          <w:sz w:val="24"/>
          <w:szCs w:val="24"/>
          <w:lang w:eastAsia="ru-RU"/>
        </w:rPr>
        <w:t xml:space="preserve">синхронизируются от </w:t>
      </w:r>
      <w:r w:rsidR="001E035F" w:rsidRPr="0081291D">
        <w:rPr>
          <w:rFonts w:ascii="Arial Narrow" w:hAnsi="Arial Narrow"/>
          <w:sz w:val="24"/>
          <w:szCs w:val="24"/>
          <w:lang w:eastAsia="ru-RU"/>
        </w:rPr>
        <w:t>УСПД по 485 интерфейсу</w:t>
      </w:r>
      <w:r w:rsidRPr="0081291D">
        <w:rPr>
          <w:rFonts w:ascii="Arial Narrow" w:hAnsi="Arial Narrow"/>
          <w:sz w:val="24"/>
          <w:szCs w:val="24"/>
          <w:lang w:eastAsia="ru-RU"/>
        </w:rPr>
        <w:t>.</w:t>
      </w:r>
    </w:p>
    <w:p w14:paraId="17EC5A77" w14:textId="15894A45" w:rsidR="00B07515" w:rsidRPr="0081291D" w:rsidRDefault="00B07515" w:rsidP="00E54E64">
      <w:pPr>
        <w:pStyle w:val="2"/>
        <w:spacing w:before="120" w:after="120" w:line="300" w:lineRule="auto"/>
        <w:ind w:left="709" w:hanging="709"/>
        <w:rPr>
          <w:rFonts w:ascii="Arial Narrow" w:eastAsia="Times New Roman" w:hAnsi="Arial Narrow"/>
          <w:color w:val="auto"/>
          <w:sz w:val="24"/>
          <w:szCs w:val="24"/>
          <w:lang w:eastAsia="ru-RU"/>
        </w:rPr>
      </w:pPr>
      <w:bookmarkStart w:id="226" w:name="_Toc158879631"/>
      <w:r w:rsidRPr="0081291D">
        <w:rPr>
          <w:rFonts w:ascii="Arial Narrow" w:eastAsia="Times New Roman" w:hAnsi="Arial Narrow"/>
          <w:color w:val="auto"/>
          <w:sz w:val="24"/>
          <w:szCs w:val="24"/>
          <w:lang w:eastAsia="ru-RU"/>
        </w:rPr>
        <w:t>Требования к аппаратной части</w:t>
      </w:r>
      <w:bookmarkEnd w:id="226"/>
    </w:p>
    <w:p w14:paraId="5C2C56D8" w14:textId="0718E83D" w:rsidR="00B07515" w:rsidRPr="0081291D" w:rsidRDefault="00B1789C" w:rsidP="00B07515">
      <w:pPr>
        <w:pStyle w:val="3"/>
        <w:rPr>
          <w:rFonts w:ascii="Arial Narrow" w:eastAsia="Times New Roman" w:hAnsi="Arial Narrow"/>
          <w:color w:val="auto"/>
          <w:lang w:eastAsia="ru-RU"/>
        </w:rPr>
      </w:pPr>
      <w:bookmarkStart w:id="227" w:name="_Toc158879632"/>
      <w:del w:id="228" w:author="Данил Ахатов" w:date="2024-02-14T16:24:00Z">
        <w:r w:rsidRPr="0081291D" w:rsidDel="00334D69">
          <w:rPr>
            <w:rFonts w:ascii="Arial Narrow" w:eastAsia="Times New Roman" w:hAnsi="Arial Narrow"/>
            <w:color w:val="auto"/>
            <w:lang w:eastAsia="ru-RU"/>
          </w:rPr>
          <w:delText xml:space="preserve">Монитор </w:delText>
        </w:r>
      </w:del>
      <w:r w:rsidRPr="0081291D">
        <w:rPr>
          <w:rFonts w:ascii="Arial Narrow" w:eastAsia="Times New Roman" w:hAnsi="Arial Narrow"/>
          <w:color w:val="auto"/>
          <w:lang w:eastAsia="ru-RU"/>
        </w:rPr>
        <w:t>ИКЗ</w:t>
      </w:r>
      <w:bookmarkEnd w:id="227"/>
    </w:p>
    <w:p w14:paraId="7B39654B" w14:textId="15991C95" w:rsidR="00B07515" w:rsidRPr="0081291D" w:rsidRDefault="00B07515" w:rsidP="00B07515">
      <w:pPr>
        <w:widowControl w:val="0"/>
        <w:spacing w:before="120" w:after="120" w:line="300" w:lineRule="auto"/>
        <w:ind w:firstLine="709"/>
        <w:jc w:val="both"/>
        <w:rPr>
          <w:rFonts w:ascii="Arial Narrow" w:hAnsi="Arial Narrow"/>
          <w:sz w:val="24"/>
          <w:szCs w:val="24"/>
          <w:lang w:eastAsia="ru-RU"/>
        </w:rPr>
      </w:pPr>
      <w:r w:rsidRPr="0081291D">
        <w:rPr>
          <w:rFonts w:ascii="Arial Narrow" w:hAnsi="Arial Narrow"/>
          <w:sz w:val="24"/>
          <w:szCs w:val="24"/>
          <w:lang w:eastAsia="ru-RU"/>
        </w:rPr>
        <w:t>В устройств</w:t>
      </w:r>
      <w:r w:rsidR="005D6F3A" w:rsidRPr="0081291D">
        <w:rPr>
          <w:rFonts w:ascii="Arial Narrow" w:hAnsi="Arial Narrow"/>
          <w:sz w:val="24"/>
          <w:szCs w:val="24"/>
          <w:lang w:eastAsia="ru-RU"/>
        </w:rPr>
        <w:t>е</w:t>
      </w:r>
      <w:r w:rsidRPr="0081291D">
        <w:rPr>
          <w:rFonts w:ascii="Arial Narrow" w:hAnsi="Arial Narrow"/>
          <w:sz w:val="24"/>
          <w:szCs w:val="24"/>
          <w:lang w:eastAsia="ru-RU"/>
        </w:rPr>
        <w:t xml:space="preserve"> должны располагаться:</w:t>
      </w:r>
    </w:p>
    <w:p w14:paraId="463598CD" w14:textId="10FC9787" w:rsidR="00B07515" w:rsidRPr="0081291D" w:rsidRDefault="00D04D62" w:rsidP="00513488">
      <w:pPr>
        <w:pStyle w:val="a3"/>
        <w:widowControl w:val="0"/>
        <w:numPr>
          <w:ilvl w:val="0"/>
          <w:numId w:val="32"/>
        </w:numPr>
        <w:spacing w:before="120" w:after="120" w:line="300" w:lineRule="auto"/>
        <w:ind w:left="709" w:hanging="284"/>
        <w:contextualSpacing w:val="0"/>
        <w:jc w:val="both"/>
        <w:rPr>
          <w:rFonts w:ascii="Arial Narrow" w:hAnsi="Arial Narrow"/>
          <w:sz w:val="24"/>
          <w:szCs w:val="24"/>
          <w:lang w:eastAsia="ru-RU"/>
        </w:rPr>
      </w:pPr>
      <w:r w:rsidRPr="0081291D">
        <w:rPr>
          <w:rFonts w:ascii="Arial Narrow" w:hAnsi="Arial Narrow"/>
          <w:sz w:val="24"/>
          <w:szCs w:val="24"/>
          <w:lang w:eastAsia="ru-RU"/>
        </w:rPr>
        <w:t>Один</w:t>
      </w:r>
      <w:r w:rsidR="00B07515" w:rsidRPr="0081291D">
        <w:rPr>
          <w:rFonts w:ascii="Arial Narrow" w:hAnsi="Arial Narrow"/>
          <w:sz w:val="24"/>
          <w:szCs w:val="24"/>
          <w:lang w:eastAsia="ru-RU"/>
        </w:rPr>
        <w:t xml:space="preserve"> источник питания (</w:t>
      </w:r>
      <w:r w:rsidRPr="0081291D">
        <w:rPr>
          <w:rFonts w:ascii="Arial Narrow" w:hAnsi="Arial Narrow"/>
          <w:sz w:val="24"/>
          <w:szCs w:val="24"/>
          <w:lang w:eastAsia="ru-RU"/>
        </w:rPr>
        <w:t xml:space="preserve">от оперативных цепей 220В с встроенным накопителем </w:t>
      </w:r>
      <w:r w:rsidR="00513488" w:rsidRPr="0081291D">
        <w:rPr>
          <w:rFonts w:ascii="Arial Narrow" w:hAnsi="Arial Narrow"/>
          <w:sz w:val="24"/>
          <w:szCs w:val="24"/>
          <w:lang w:eastAsia="ru-RU"/>
        </w:rPr>
        <w:t>со временем работы пр</w:t>
      </w:r>
      <w:r w:rsidR="004E4E16" w:rsidRPr="0081291D">
        <w:rPr>
          <w:rFonts w:ascii="Arial Narrow" w:hAnsi="Arial Narrow"/>
          <w:sz w:val="24"/>
          <w:szCs w:val="24"/>
          <w:lang w:eastAsia="ru-RU"/>
        </w:rPr>
        <w:t>и</w:t>
      </w:r>
      <w:r w:rsidR="00513488" w:rsidRPr="0081291D">
        <w:rPr>
          <w:rFonts w:ascii="Arial Narrow" w:hAnsi="Arial Narrow"/>
          <w:sz w:val="24"/>
          <w:szCs w:val="24"/>
          <w:lang w:eastAsia="ru-RU"/>
        </w:rPr>
        <w:t xml:space="preserve"> отсут</w:t>
      </w:r>
      <w:r w:rsidR="004E4E16" w:rsidRPr="0081291D">
        <w:rPr>
          <w:rFonts w:ascii="Arial Narrow" w:hAnsi="Arial Narrow"/>
          <w:sz w:val="24"/>
          <w:szCs w:val="24"/>
          <w:lang w:eastAsia="ru-RU"/>
        </w:rPr>
        <w:t>ст</w:t>
      </w:r>
      <w:r w:rsidR="00513488" w:rsidRPr="0081291D">
        <w:rPr>
          <w:rFonts w:ascii="Arial Narrow" w:hAnsi="Arial Narrow"/>
          <w:sz w:val="24"/>
          <w:szCs w:val="24"/>
          <w:lang w:eastAsia="ru-RU"/>
        </w:rPr>
        <w:t xml:space="preserve">вии оперативного питания не менее </w:t>
      </w:r>
      <w:r w:rsidR="002E5348" w:rsidRPr="0081291D">
        <w:rPr>
          <w:rFonts w:ascii="Arial Narrow" w:hAnsi="Arial Narrow"/>
          <w:sz w:val="24"/>
          <w:szCs w:val="24"/>
          <w:lang w:eastAsia="ru-RU"/>
        </w:rPr>
        <w:t>2</w:t>
      </w:r>
      <w:r w:rsidR="00513488" w:rsidRPr="0081291D">
        <w:rPr>
          <w:rFonts w:ascii="Arial Narrow" w:hAnsi="Arial Narrow"/>
          <w:sz w:val="24"/>
          <w:szCs w:val="24"/>
          <w:lang w:eastAsia="ru-RU"/>
        </w:rPr>
        <w:t>с</w:t>
      </w:r>
      <w:r w:rsidR="00B07515" w:rsidRPr="0081291D">
        <w:rPr>
          <w:rFonts w:ascii="Arial Narrow" w:hAnsi="Arial Narrow"/>
          <w:sz w:val="24"/>
          <w:szCs w:val="24"/>
          <w:lang w:eastAsia="ru-RU"/>
        </w:rPr>
        <w:t>);</w:t>
      </w:r>
    </w:p>
    <w:p w14:paraId="56FA838E" w14:textId="2579DC5A" w:rsidR="00513488" w:rsidRPr="0081291D" w:rsidRDefault="00182565" w:rsidP="00513488">
      <w:pPr>
        <w:pStyle w:val="a3"/>
        <w:widowControl w:val="0"/>
        <w:numPr>
          <w:ilvl w:val="0"/>
          <w:numId w:val="32"/>
        </w:numPr>
        <w:spacing w:before="120" w:after="120" w:line="300" w:lineRule="auto"/>
        <w:ind w:left="709" w:hanging="284"/>
        <w:contextualSpacing w:val="0"/>
        <w:jc w:val="both"/>
        <w:rPr>
          <w:rFonts w:ascii="Arial Narrow" w:hAnsi="Arial Narrow"/>
          <w:sz w:val="24"/>
          <w:szCs w:val="24"/>
          <w:lang w:eastAsia="ru-RU"/>
        </w:rPr>
      </w:pPr>
      <w:r w:rsidRPr="0081291D">
        <w:rPr>
          <w:rFonts w:ascii="Arial Narrow" w:hAnsi="Arial Narrow"/>
          <w:sz w:val="24"/>
          <w:szCs w:val="24"/>
          <w:lang w:eastAsia="ru-RU"/>
        </w:rPr>
        <w:t>Дополнительный и</w:t>
      </w:r>
      <w:r w:rsidR="00513488" w:rsidRPr="0081291D">
        <w:rPr>
          <w:rFonts w:ascii="Arial Narrow" w:hAnsi="Arial Narrow"/>
          <w:sz w:val="24"/>
          <w:szCs w:val="24"/>
          <w:lang w:eastAsia="ru-RU"/>
        </w:rPr>
        <w:t xml:space="preserve">сточник </w:t>
      </w:r>
      <w:r w:rsidRPr="0081291D">
        <w:rPr>
          <w:rFonts w:ascii="Arial Narrow" w:hAnsi="Arial Narrow"/>
          <w:sz w:val="24"/>
          <w:szCs w:val="24"/>
          <w:lang w:eastAsia="ru-RU"/>
        </w:rPr>
        <w:t xml:space="preserve">от </w:t>
      </w:r>
      <w:r w:rsidR="004E4E16" w:rsidRPr="0081291D">
        <w:rPr>
          <w:rFonts w:ascii="Arial Narrow" w:hAnsi="Arial Narrow"/>
          <w:sz w:val="24"/>
          <w:szCs w:val="24"/>
          <w:lang w:eastAsia="ru-RU"/>
        </w:rPr>
        <w:t>л</w:t>
      </w:r>
      <w:r w:rsidRPr="0081291D">
        <w:rPr>
          <w:rFonts w:ascii="Arial Narrow" w:hAnsi="Arial Narrow"/>
          <w:sz w:val="24"/>
          <w:szCs w:val="24"/>
          <w:lang w:eastAsia="ru-RU"/>
        </w:rPr>
        <w:t>ити</w:t>
      </w:r>
      <w:r w:rsidR="004E4E16" w:rsidRPr="0081291D">
        <w:rPr>
          <w:rFonts w:ascii="Arial Narrow" w:hAnsi="Arial Narrow"/>
          <w:sz w:val="24"/>
          <w:szCs w:val="24"/>
          <w:lang w:eastAsia="ru-RU"/>
        </w:rPr>
        <w:t>евой батарейки</w:t>
      </w:r>
      <w:r w:rsidRPr="0081291D">
        <w:t xml:space="preserve"> </w:t>
      </w:r>
      <w:r w:rsidRPr="0081291D">
        <w:rPr>
          <w:rFonts w:ascii="Arial Narrow" w:hAnsi="Arial Narrow"/>
          <w:sz w:val="24"/>
          <w:szCs w:val="24"/>
          <w:lang w:eastAsia="ru-RU"/>
        </w:rPr>
        <w:t>тип AA, 1.5V</w:t>
      </w:r>
      <w:r w:rsidR="004E4E16" w:rsidRPr="0081291D">
        <w:rPr>
          <w:rFonts w:ascii="Arial Narrow" w:hAnsi="Arial Narrow"/>
          <w:sz w:val="24"/>
          <w:szCs w:val="24"/>
          <w:lang w:eastAsia="ru-RU"/>
        </w:rPr>
        <w:t xml:space="preserve"> для индикации </w:t>
      </w:r>
      <w:r w:rsidR="005B4FE5" w:rsidRPr="0081291D">
        <w:rPr>
          <w:rFonts w:ascii="Arial Narrow" w:hAnsi="Arial Narrow"/>
          <w:sz w:val="24"/>
          <w:szCs w:val="24"/>
          <w:lang w:eastAsia="ru-RU"/>
        </w:rPr>
        <w:t>МФ</w:t>
      </w:r>
      <w:r w:rsidR="004E4E16" w:rsidRPr="0081291D">
        <w:rPr>
          <w:rFonts w:ascii="Arial Narrow" w:hAnsi="Arial Narrow"/>
          <w:sz w:val="24"/>
          <w:szCs w:val="24"/>
          <w:lang w:eastAsia="ru-RU"/>
        </w:rPr>
        <w:t>З</w:t>
      </w:r>
      <w:r w:rsidR="005B4FE5" w:rsidRPr="0081291D">
        <w:rPr>
          <w:rFonts w:ascii="Arial Narrow" w:hAnsi="Arial Narrow"/>
          <w:sz w:val="24"/>
          <w:szCs w:val="24"/>
          <w:lang w:eastAsia="ru-RU"/>
        </w:rPr>
        <w:t>/ОЗЗ</w:t>
      </w:r>
      <w:r w:rsidR="004E4E16" w:rsidRPr="0081291D">
        <w:rPr>
          <w:rFonts w:ascii="Arial Narrow" w:hAnsi="Arial Narrow"/>
          <w:sz w:val="24"/>
          <w:szCs w:val="24"/>
          <w:lang w:eastAsia="ru-RU"/>
        </w:rPr>
        <w:t xml:space="preserve"> при потере оперативного питания</w:t>
      </w:r>
    </w:p>
    <w:p w14:paraId="07C0084F" w14:textId="08B30960" w:rsidR="001C2C0F" w:rsidRPr="0081291D" w:rsidRDefault="00EE4647" w:rsidP="00143A08">
      <w:pPr>
        <w:pStyle w:val="a3"/>
        <w:widowControl w:val="0"/>
        <w:numPr>
          <w:ilvl w:val="0"/>
          <w:numId w:val="32"/>
        </w:numPr>
        <w:spacing w:before="120" w:after="120" w:line="300" w:lineRule="auto"/>
        <w:ind w:left="709" w:hanging="284"/>
        <w:contextualSpacing w:val="0"/>
        <w:jc w:val="both"/>
        <w:rPr>
          <w:rFonts w:ascii="Arial Narrow" w:hAnsi="Arial Narrow"/>
          <w:sz w:val="24"/>
          <w:szCs w:val="24"/>
          <w:lang w:eastAsia="ru-RU"/>
        </w:rPr>
      </w:pPr>
      <w:r w:rsidRPr="0081291D">
        <w:rPr>
          <w:rFonts w:ascii="Arial Narrow" w:hAnsi="Arial Narrow"/>
          <w:sz w:val="24"/>
          <w:szCs w:val="24"/>
          <w:lang w:eastAsia="ru-RU"/>
        </w:rPr>
        <w:t>Д</w:t>
      </w:r>
      <w:r w:rsidR="001C2C0F" w:rsidRPr="0081291D">
        <w:rPr>
          <w:rFonts w:ascii="Arial Narrow" w:hAnsi="Arial Narrow"/>
          <w:sz w:val="24"/>
          <w:szCs w:val="24"/>
          <w:lang w:eastAsia="ru-RU"/>
        </w:rPr>
        <w:t>атчик</w:t>
      </w:r>
      <w:r w:rsidRPr="0081291D">
        <w:rPr>
          <w:rFonts w:ascii="Arial Narrow" w:hAnsi="Arial Narrow"/>
          <w:sz w:val="24"/>
          <w:szCs w:val="24"/>
          <w:lang w:eastAsia="ru-RU"/>
        </w:rPr>
        <w:t>и</w:t>
      </w:r>
      <w:r w:rsidR="001C2C0F" w:rsidRPr="0081291D">
        <w:rPr>
          <w:rFonts w:ascii="Arial Narrow" w:hAnsi="Arial Narrow"/>
          <w:sz w:val="24"/>
          <w:szCs w:val="24"/>
          <w:lang w:eastAsia="ru-RU"/>
        </w:rPr>
        <w:t xml:space="preserve"> тока на базе катушек Роговского 3/6шт</w:t>
      </w:r>
    </w:p>
    <w:p w14:paraId="28059FA0" w14:textId="10DB5BA5" w:rsidR="00B07515" w:rsidRPr="0081291D" w:rsidRDefault="001C2C0F" w:rsidP="00143A08">
      <w:pPr>
        <w:pStyle w:val="a3"/>
        <w:widowControl w:val="0"/>
        <w:numPr>
          <w:ilvl w:val="0"/>
          <w:numId w:val="32"/>
        </w:numPr>
        <w:spacing w:before="120" w:after="120" w:line="300" w:lineRule="auto"/>
        <w:ind w:left="709" w:hanging="284"/>
        <w:contextualSpacing w:val="0"/>
        <w:jc w:val="both"/>
        <w:rPr>
          <w:rFonts w:ascii="Arial Narrow" w:hAnsi="Arial Narrow"/>
          <w:sz w:val="24"/>
          <w:szCs w:val="24"/>
          <w:lang w:eastAsia="ru-RU"/>
        </w:rPr>
      </w:pPr>
      <w:r w:rsidRPr="0081291D">
        <w:rPr>
          <w:rFonts w:ascii="Arial Narrow" w:hAnsi="Arial Narrow"/>
          <w:sz w:val="24"/>
          <w:szCs w:val="24"/>
          <w:lang w:eastAsia="ru-RU"/>
        </w:rPr>
        <w:t xml:space="preserve">Аналоговый вход для </w:t>
      </w:r>
      <w:r w:rsidR="005371EE" w:rsidRPr="0081291D">
        <w:rPr>
          <w:rFonts w:ascii="Arial Narrow" w:hAnsi="Arial Narrow"/>
          <w:sz w:val="24"/>
          <w:szCs w:val="24"/>
          <w:lang w:eastAsia="ru-RU"/>
        </w:rPr>
        <w:t xml:space="preserve">емкостных делителей </w:t>
      </w:r>
      <w:r w:rsidR="00B07515" w:rsidRPr="0081291D">
        <w:rPr>
          <w:rFonts w:ascii="Arial Narrow" w:hAnsi="Arial Narrow"/>
          <w:sz w:val="24"/>
          <w:szCs w:val="24"/>
          <w:lang w:eastAsia="ru-RU"/>
        </w:rPr>
        <w:t xml:space="preserve">измерения напряжения </w:t>
      </w:r>
      <w:r w:rsidR="005371EE" w:rsidRPr="0081291D">
        <w:rPr>
          <w:rFonts w:ascii="Arial Narrow" w:hAnsi="Arial Narrow"/>
          <w:sz w:val="24"/>
          <w:szCs w:val="24"/>
          <w:lang w:eastAsia="ru-RU"/>
        </w:rPr>
        <w:t>на секции</w:t>
      </w:r>
      <w:r w:rsidR="004860DB" w:rsidRPr="0081291D">
        <w:rPr>
          <w:rFonts w:ascii="Arial Narrow" w:hAnsi="Arial Narrow"/>
          <w:sz w:val="24"/>
          <w:szCs w:val="24"/>
          <w:lang w:eastAsia="ru-RU"/>
        </w:rPr>
        <w:t xml:space="preserve"> или от ТН на секции</w:t>
      </w:r>
      <w:r w:rsidR="00B07515" w:rsidRPr="0081291D">
        <w:rPr>
          <w:rFonts w:ascii="Arial Narrow" w:hAnsi="Arial Narrow"/>
          <w:sz w:val="24"/>
          <w:szCs w:val="24"/>
          <w:lang w:eastAsia="ru-RU"/>
        </w:rPr>
        <w:t>;</w:t>
      </w:r>
    </w:p>
    <w:p w14:paraId="369E1F47" w14:textId="77777777" w:rsidR="005371EE" w:rsidRPr="0081291D" w:rsidRDefault="005371EE" w:rsidP="00143A08">
      <w:pPr>
        <w:pStyle w:val="a3"/>
        <w:widowControl w:val="0"/>
        <w:numPr>
          <w:ilvl w:val="0"/>
          <w:numId w:val="32"/>
        </w:numPr>
        <w:spacing w:before="120" w:after="120" w:line="300" w:lineRule="auto"/>
        <w:ind w:left="709" w:hanging="284"/>
        <w:contextualSpacing w:val="0"/>
        <w:jc w:val="both"/>
        <w:rPr>
          <w:rFonts w:ascii="Arial Narrow" w:hAnsi="Arial Narrow"/>
          <w:sz w:val="24"/>
          <w:szCs w:val="24"/>
          <w:lang w:eastAsia="ru-RU"/>
        </w:rPr>
      </w:pPr>
      <w:r w:rsidRPr="0081291D">
        <w:rPr>
          <w:rFonts w:ascii="Arial Narrow" w:hAnsi="Arial Narrow"/>
          <w:sz w:val="24"/>
          <w:szCs w:val="24"/>
          <w:lang w:val="en-US" w:eastAsia="ru-RU"/>
        </w:rPr>
        <w:t xml:space="preserve">OLED/LCD </w:t>
      </w:r>
      <w:r w:rsidRPr="0081291D">
        <w:rPr>
          <w:rFonts w:ascii="Arial Narrow" w:hAnsi="Arial Narrow"/>
          <w:sz w:val="24"/>
          <w:szCs w:val="24"/>
          <w:lang w:eastAsia="ru-RU"/>
        </w:rPr>
        <w:t>дисплей</w:t>
      </w:r>
    </w:p>
    <w:p w14:paraId="7E0560E8" w14:textId="5BB8309E" w:rsidR="00B07515" w:rsidRPr="0081291D" w:rsidRDefault="005371EE" w:rsidP="00143A08">
      <w:pPr>
        <w:pStyle w:val="a3"/>
        <w:widowControl w:val="0"/>
        <w:numPr>
          <w:ilvl w:val="0"/>
          <w:numId w:val="32"/>
        </w:numPr>
        <w:spacing w:before="120" w:after="120" w:line="300" w:lineRule="auto"/>
        <w:ind w:left="709" w:hanging="284"/>
        <w:contextualSpacing w:val="0"/>
        <w:jc w:val="both"/>
        <w:rPr>
          <w:rFonts w:ascii="Arial Narrow" w:hAnsi="Arial Narrow"/>
          <w:sz w:val="24"/>
          <w:szCs w:val="24"/>
          <w:lang w:eastAsia="ru-RU"/>
        </w:rPr>
      </w:pPr>
      <w:r w:rsidRPr="0081291D">
        <w:rPr>
          <w:rFonts w:ascii="Arial Narrow" w:hAnsi="Arial Narrow"/>
          <w:sz w:val="24"/>
          <w:szCs w:val="24"/>
          <w:lang w:val="en-US" w:eastAsia="ru-RU"/>
        </w:rPr>
        <w:t>USB</w:t>
      </w:r>
      <w:r w:rsidRPr="0081291D">
        <w:rPr>
          <w:rFonts w:ascii="Arial Narrow" w:hAnsi="Arial Narrow"/>
          <w:sz w:val="24"/>
          <w:szCs w:val="24"/>
          <w:lang w:eastAsia="ru-RU"/>
        </w:rPr>
        <w:t xml:space="preserve"> порт для подключения пользователя через ПК для настройки</w:t>
      </w:r>
      <w:r w:rsidR="00143A08" w:rsidRPr="0081291D">
        <w:rPr>
          <w:rFonts w:ascii="Arial Narrow" w:hAnsi="Arial Narrow"/>
          <w:sz w:val="24"/>
          <w:szCs w:val="24"/>
          <w:lang w:eastAsia="ru-RU"/>
        </w:rPr>
        <w:t>.</w:t>
      </w:r>
    </w:p>
    <w:p w14:paraId="580D9762" w14:textId="03EB24EF" w:rsidR="00EE4647" w:rsidRPr="0081291D" w:rsidRDefault="00EE4647" w:rsidP="00143A08">
      <w:pPr>
        <w:pStyle w:val="a3"/>
        <w:widowControl w:val="0"/>
        <w:numPr>
          <w:ilvl w:val="0"/>
          <w:numId w:val="32"/>
        </w:numPr>
        <w:spacing w:before="120" w:after="120" w:line="300" w:lineRule="auto"/>
        <w:ind w:left="709" w:hanging="284"/>
        <w:contextualSpacing w:val="0"/>
        <w:jc w:val="both"/>
        <w:rPr>
          <w:rFonts w:ascii="Arial Narrow" w:hAnsi="Arial Narrow"/>
          <w:sz w:val="24"/>
          <w:szCs w:val="24"/>
          <w:lang w:eastAsia="ru-RU"/>
        </w:rPr>
      </w:pPr>
      <w:r w:rsidRPr="0081291D">
        <w:rPr>
          <w:rFonts w:ascii="Arial Narrow" w:hAnsi="Arial Narrow"/>
          <w:sz w:val="24"/>
          <w:szCs w:val="24"/>
          <w:lang w:val="en-US" w:eastAsia="ru-RU"/>
        </w:rPr>
        <w:lastRenderedPageBreak/>
        <w:t>RS</w:t>
      </w:r>
      <w:r w:rsidRPr="0081291D">
        <w:rPr>
          <w:rFonts w:ascii="Arial Narrow" w:hAnsi="Arial Narrow"/>
          <w:sz w:val="24"/>
          <w:szCs w:val="24"/>
          <w:lang w:eastAsia="ru-RU"/>
        </w:rPr>
        <w:t xml:space="preserve">-485 интерфейс с поддержкой протокола </w:t>
      </w:r>
      <w:r w:rsidRPr="0081291D">
        <w:rPr>
          <w:rFonts w:ascii="Arial Narrow" w:hAnsi="Arial Narrow"/>
          <w:sz w:val="24"/>
          <w:szCs w:val="24"/>
          <w:lang w:val="en-US" w:eastAsia="ru-RU"/>
        </w:rPr>
        <w:t>Modbus</w:t>
      </w:r>
      <w:r w:rsidRPr="0081291D">
        <w:rPr>
          <w:rFonts w:ascii="Arial Narrow" w:hAnsi="Arial Narrow"/>
          <w:sz w:val="24"/>
          <w:szCs w:val="24"/>
          <w:lang w:eastAsia="ru-RU"/>
        </w:rPr>
        <w:t>-</w:t>
      </w:r>
      <w:r w:rsidRPr="0081291D">
        <w:rPr>
          <w:rFonts w:ascii="Arial Narrow" w:hAnsi="Arial Narrow"/>
          <w:sz w:val="24"/>
          <w:szCs w:val="24"/>
          <w:lang w:val="en-US" w:eastAsia="ru-RU"/>
        </w:rPr>
        <w:t>RTU</w:t>
      </w:r>
    </w:p>
    <w:p w14:paraId="72360625" w14:textId="05D1D12C" w:rsidR="002E0BBB" w:rsidRPr="0081291D" w:rsidRDefault="002E0BBB" w:rsidP="00143A08">
      <w:pPr>
        <w:pStyle w:val="a3"/>
        <w:widowControl w:val="0"/>
        <w:numPr>
          <w:ilvl w:val="0"/>
          <w:numId w:val="32"/>
        </w:numPr>
        <w:spacing w:before="120" w:after="120" w:line="300" w:lineRule="auto"/>
        <w:ind w:left="709" w:hanging="284"/>
        <w:contextualSpacing w:val="0"/>
        <w:jc w:val="both"/>
        <w:rPr>
          <w:rFonts w:ascii="Arial Narrow" w:hAnsi="Arial Narrow"/>
          <w:sz w:val="24"/>
          <w:szCs w:val="24"/>
          <w:lang w:eastAsia="ru-RU"/>
        </w:rPr>
      </w:pPr>
      <w:r w:rsidRPr="0081291D">
        <w:rPr>
          <w:rFonts w:ascii="Arial Narrow" w:hAnsi="Arial Narrow"/>
          <w:sz w:val="24"/>
          <w:szCs w:val="24"/>
          <w:lang w:eastAsia="ru-RU"/>
        </w:rPr>
        <w:t>Кнопки у</w:t>
      </w:r>
      <w:r w:rsidR="00DB7863" w:rsidRPr="0081291D">
        <w:rPr>
          <w:rFonts w:ascii="Arial Narrow" w:hAnsi="Arial Narrow"/>
          <w:sz w:val="24"/>
          <w:szCs w:val="24"/>
          <w:lang w:eastAsia="ru-RU"/>
        </w:rPr>
        <w:t xml:space="preserve">правления </w:t>
      </w:r>
      <w:r w:rsidR="00EE37DC" w:rsidRPr="0081291D">
        <w:rPr>
          <w:rFonts w:ascii="Arial Narrow" w:hAnsi="Arial Narrow"/>
          <w:sz w:val="24"/>
          <w:szCs w:val="24"/>
          <w:lang w:eastAsia="ru-RU"/>
        </w:rPr>
        <w:t>для мониторинга параметров и просмотра журналов событий</w:t>
      </w:r>
      <w:r w:rsidR="0045504D" w:rsidRPr="0081291D">
        <w:rPr>
          <w:rFonts w:ascii="Arial Narrow" w:hAnsi="Arial Narrow"/>
          <w:sz w:val="24"/>
          <w:szCs w:val="24"/>
          <w:lang w:eastAsia="ru-RU"/>
        </w:rPr>
        <w:t xml:space="preserve"> и сброса сигнализации</w:t>
      </w:r>
    </w:p>
    <w:p w14:paraId="376E3EA1" w14:textId="578C320C" w:rsidR="00802E90" w:rsidRPr="0081291D" w:rsidRDefault="00802E90" w:rsidP="00143A08">
      <w:pPr>
        <w:pStyle w:val="a3"/>
        <w:widowControl w:val="0"/>
        <w:numPr>
          <w:ilvl w:val="0"/>
          <w:numId w:val="32"/>
        </w:numPr>
        <w:spacing w:before="120" w:after="120" w:line="300" w:lineRule="auto"/>
        <w:ind w:left="709" w:hanging="284"/>
        <w:contextualSpacing w:val="0"/>
        <w:jc w:val="both"/>
        <w:rPr>
          <w:rFonts w:ascii="Arial Narrow" w:hAnsi="Arial Narrow"/>
          <w:sz w:val="24"/>
          <w:szCs w:val="24"/>
          <w:lang w:eastAsia="ru-RU"/>
        </w:rPr>
      </w:pPr>
      <w:r w:rsidRPr="0081291D">
        <w:rPr>
          <w:rFonts w:ascii="Arial Narrow" w:hAnsi="Arial Narrow"/>
          <w:sz w:val="24"/>
          <w:szCs w:val="24"/>
          <w:lang w:eastAsia="ru-RU"/>
        </w:rPr>
        <w:t>3 светодиода</w:t>
      </w:r>
      <w:r w:rsidR="0045504D" w:rsidRPr="0081291D">
        <w:rPr>
          <w:rFonts w:ascii="Arial Narrow" w:hAnsi="Arial Narrow"/>
          <w:sz w:val="24"/>
          <w:szCs w:val="24"/>
          <w:lang w:eastAsia="ru-RU"/>
        </w:rPr>
        <w:t xml:space="preserve"> для каждой из фаз</w:t>
      </w:r>
      <w:r w:rsidRPr="0081291D">
        <w:rPr>
          <w:rFonts w:ascii="Arial Narrow" w:hAnsi="Arial Narrow"/>
          <w:sz w:val="24"/>
          <w:szCs w:val="24"/>
          <w:lang w:eastAsia="ru-RU"/>
        </w:rPr>
        <w:t xml:space="preserve"> (Ж/З/К)</w:t>
      </w:r>
      <w:r w:rsidR="0045504D" w:rsidRPr="0081291D">
        <w:rPr>
          <w:rFonts w:ascii="Arial Narrow" w:hAnsi="Arial Narrow"/>
          <w:sz w:val="24"/>
          <w:szCs w:val="24"/>
          <w:lang w:eastAsia="ru-RU"/>
        </w:rPr>
        <w:t xml:space="preserve"> </w:t>
      </w:r>
      <w:r w:rsidR="00F47D9E" w:rsidRPr="0081291D">
        <w:rPr>
          <w:rFonts w:ascii="Arial Narrow" w:hAnsi="Arial Narrow"/>
          <w:sz w:val="24"/>
          <w:szCs w:val="24"/>
          <w:lang w:eastAsia="ru-RU"/>
        </w:rPr>
        <w:t xml:space="preserve">при МФЗ </w:t>
      </w:r>
      <w:r w:rsidR="0045504D" w:rsidRPr="0081291D">
        <w:rPr>
          <w:rFonts w:ascii="Arial Narrow" w:hAnsi="Arial Narrow"/>
          <w:sz w:val="24"/>
          <w:szCs w:val="24"/>
          <w:lang w:eastAsia="ru-RU"/>
        </w:rPr>
        <w:t>+</w:t>
      </w:r>
      <w:r w:rsidR="00F47D9E" w:rsidRPr="0081291D">
        <w:rPr>
          <w:rFonts w:ascii="Arial Narrow" w:hAnsi="Arial Narrow"/>
          <w:sz w:val="24"/>
          <w:szCs w:val="24"/>
          <w:lang w:eastAsia="ru-RU"/>
        </w:rPr>
        <w:t xml:space="preserve"> </w:t>
      </w:r>
      <w:r w:rsidR="0045504D" w:rsidRPr="0081291D">
        <w:rPr>
          <w:rFonts w:ascii="Arial Narrow" w:hAnsi="Arial Narrow"/>
          <w:sz w:val="24"/>
          <w:szCs w:val="24"/>
          <w:lang w:eastAsia="ru-RU"/>
        </w:rPr>
        <w:t>1 светодиод для ОЗЗ</w:t>
      </w:r>
      <w:r w:rsidR="00EC75A7" w:rsidRPr="0081291D">
        <w:rPr>
          <w:rFonts w:ascii="Arial Narrow" w:hAnsi="Arial Narrow"/>
          <w:sz w:val="24"/>
          <w:szCs w:val="24"/>
          <w:lang w:eastAsia="ru-RU"/>
        </w:rPr>
        <w:t xml:space="preserve"> + 2 светодиода состояний Работа и Неисправность</w:t>
      </w:r>
    </w:p>
    <w:p w14:paraId="63CCF8FE" w14:textId="533F0F85" w:rsidR="00841E3C" w:rsidRPr="0081291D" w:rsidRDefault="00841E3C" w:rsidP="00143A08">
      <w:pPr>
        <w:pStyle w:val="a3"/>
        <w:widowControl w:val="0"/>
        <w:numPr>
          <w:ilvl w:val="0"/>
          <w:numId w:val="32"/>
        </w:numPr>
        <w:spacing w:before="120" w:after="120" w:line="300" w:lineRule="auto"/>
        <w:ind w:left="709" w:hanging="284"/>
        <w:contextualSpacing w:val="0"/>
        <w:jc w:val="both"/>
        <w:rPr>
          <w:rFonts w:ascii="Arial Narrow" w:hAnsi="Arial Narrow"/>
          <w:sz w:val="24"/>
          <w:szCs w:val="24"/>
          <w:lang w:eastAsia="ru-RU"/>
        </w:rPr>
      </w:pPr>
      <w:r w:rsidRPr="0081291D">
        <w:rPr>
          <w:rFonts w:ascii="Arial Narrow" w:hAnsi="Arial Narrow"/>
          <w:sz w:val="24"/>
          <w:szCs w:val="24"/>
          <w:lang w:eastAsia="ru-RU"/>
        </w:rPr>
        <w:t>2 выходных реле</w:t>
      </w:r>
      <w:ins w:id="229" w:author="Данил Ахатов" w:date="2024-02-14T16:25:00Z">
        <w:r w:rsidR="00334D69">
          <w:rPr>
            <w:rFonts w:ascii="Arial Narrow" w:hAnsi="Arial Narrow"/>
            <w:sz w:val="24"/>
            <w:szCs w:val="24"/>
            <w:lang w:eastAsia="ru-RU"/>
          </w:rPr>
          <w:t>,</w:t>
        </w:r>
      </w:ins>
      <w:r w:rsidRPr="0081291D">
        <w:rPr>
          <w:rFonts w:ascii="Arial Narrow" w:hAnsi="Arial Narrow"/>
          <w:sz w:val="24"/>
          <w:szCs w:val="24"/>
          <w:lang w:eastAsia="ru-RU"/>
        </w:rPr>
        <w:t xml:space="preserve"> действующих в цепи сигнализации</w:t>
      </w:r>
    </w:p>
    <w:p w14:paraId="5D11A2CA" w14:textId="77777777" w:rsidR="00EE4647" w:rsidRPr="0081291D" w:rsidRDefault="00EE4647" w:rsidP="00F47D9E">
      <w:pPr>
        <w:widowControl w:val="0"/>
        <w:spacing w:before="120" w:after="120" w:line="300" w:lineRule="auto"/>
        <w:jc w:val="both"/>
        <w:rPr>
          <w:rFonts w:ascii="Arial Narrow" w:hAnsi="Arial Narrow"/>
          <w:sz w:val="24"/>
          <w:szCs w:val="24"/>
          <w:lang w:eastAsia="ru-RU"/>
        </w:rPr>
      </w:pPr>
    </w:p>
    <w:p w14:paraId="7CFD9AC7" w14:textId="54D273B9" w:rsidR="00143A08" w:rsidRPr="0081291D" w:rsidRDefault="00EE4647" w:rsidP="00143A08">
      <w:pPr>
        <w:pStyle w:val="3"/>
        <w:rPr>
          <w:rFonts w:ascii="Arial Narrow" w:eastAsia="Times New Roman" w:hAnsi="Arial Narrow"/>
          <w:color w:val="auto"/>
          <w:lang w:eastAsia="ru-RU"/>
        </w:rPr>
      </w:pPr>
      <w:bookmarkStart w:id="230" w:name="_Toc158879633"/>
      <w:r w:rsidRPr="0081291D">
        <w:rPr>
          <w:rFonts w:ascii="Arial Narrow" w:eastAsia="Times New Roman" w:hAnsi="Arial Narrow"/>
          <w:color w:val="auto"/>
          <w:lang w:val="en-US" w:eastAsia="ru-RU"/>
        </w:rPr>
        <w:t>УСПД</w:t>
      </w:r>
      <w:bookmarkEnd w:id="230"/>
    </w:p>
    <w:p w14:paraId="3951DE08" w14:textId="0D2E41C4" w:rsidR="00143A08" w:rsidRPr="0081291D" w:rsidRDefault="00143A08" w:rsidP="00143A08">
      <w:pPr>
        <w:widowControl w:val="0"/>
        <w:spacing w:before="120" w:after="120" w:line="300" w:lineRule="auto"/>
        <w:ind w:firstLine="709"/>
        <w:jc w:val="both"/>
        <w:rPr>
          <w:rFonts w:ascii="Arial Narrow" w:hAnsi="Arial Narrow"/>
          <w:sz w:val="24"/>
          <w:szCs w:val="24"/>
          <w:lang w:eastAsia="ru-RU"/>
        </w:rPr>
      </w:pPr>
      <w:r w:rsidRPr="0081291D">
        <w:rPr>
          <w:rFonts w:ascii="Arial Narrow" w:hAnsi="Arial Narrow"/>
          <w:sz w:val="24"/>
          <w:szCs w:val="24"/>
          <w:lang w:eastAsia="ru-RU"/>
        </w:rPr>
        <w:t>В корпусе устройства должны располагаться:</w:t>
      </w:r>
    </w:p>
    <w:p w14:paraId="14BFAAA8" w14:textId="2C05C65E" w:rsidR="00143A08" w:rsidRPr="0081291D" w:rsidRDefault="00143A08" w:rsidP="00143A08">
      <w:pPr>
        <w:pStyle w:val="a3"/>
        <w:widowControl w:val="0"/>
        <w:numPr>
          <w:ilvl w:val="0"/>
          <w:numId w:val="32"/>
        </w:numPr>
        <w:spacing w:before="120" w:after="120" w:line="300" w:lineRule="auto"/>
        <w:ind w:left="709" w:hanging="284"/>
        <w:contextualSpacing w:val="0"/>
        <w:jc w:val="both"/>
        <w:rPr>
          <w:rFonts w:ascii="Arial Narrow" w:hAnsi="Arial Narrow"/>
          <w:sz w:val="24"/>
          <w:szCs w:val="24"/>
          <w:lang w:eastAsia="ru-RU"/>
        </w:rPr>
      </w:pPr>
      <w:r w:rsidRPr="0081291D">
        <w:rPr>
          <w:rFonts w:ascii="Arial Narrow" w:hAnsi="Arial Narrow"/>
          <w:sz w:val="24"/>
          <w:szCs w:val="24"/>
          <w:lang w:eastAsia="ru-RU"/>
        </w:rPr>
        <w:t>Два источника питания (</w:t>
      </w:r>
      <w:r w:rsidR="009C5591" w:rsidRPr="0081291D">
        <w:rPr>
          <w:rFonts w:ascii="Arial Narrow" w:hAnsi="Arial Narrow"/>
          <w:sz w:val="24"/>
          <w:szCs w:val="24"/>
          <w:lang w:eastAsia="ru-RU"/>
        </w:rPr>
        <w:t xml:space="preserve">от </w:t>
      </w:r>
      <w:r w:rsidRPr="0081291D">
        <w:rPr>
          <w:rFonts w:ascii="Arial Narrow" w:hAnsi="Arial Narrow"/>
          <w:sz w:val="24"/>
          <w:szCs w:val="24"/>
          <w:lang w:eastAsia="ru-RU"/>
        </w:rPr>
        <w:t>подзаряжаем</w:t>
      </w:r>
      <w:r w:rsidR="009C5591" w:rsidRPr="0081291D">
        <w:rPr>
          <w:rFonts w:ascii="Arial Narrow" w:hAnsi="Arial Narrow"/>
          <w:sz w:val="24"/>
          <w:szCs w:val="24"/>
          <w:lang w:eastAsia="ru-RU"/>
        </w:rPr>
        <w:t>ого</w:t>
      </w:r>
      <w:r w:rsidRPr="0081291D">
        <w:rPr>
          <w:rFonts w:ascii="Arial Narrow" w:hAnsi="Arial Narrow"/>
          <w:sz w:val="24"/>
          <w:szCs w:val="24"/>
          <w:lang w:eastAsia="ru-RU"/>
        </w:rPr>
        <w:t xml:space="preserve"> аккумулятор</w:t>
      </w:r>
      <w:r w:rsidR="009C5591" w:rsidRPr="0081291D">
        <w:rPr>
          <w:rFonts w:ascii="Arial Narrow" w:hAnsi="Arial Narrow"/>
          <w:sz w:val="24"/>
          <w:szCs w:val="24"/>
          <w:lang w:eastAsia="ru-RU"/>
        </w:rPr>
        <w:t>а</w:t>
      </w:r>
      <w:r w:rsidRPr="0081291D">
        <w:rPr>
          <w:rFonts w:ascii="Arial Narrow" w:hAnsi="Arial Narrow"/>
          <w:sz w:val="24"/>
          <w:szCs w:val="24"/>
          <w:lang w:eastAsia="ru-RU"/>
        </w:rPr>
        <w:t xml:space="preserve"> и </w:t>
      </w:r>
      <w:r w:rsidR="00D56549" w:rsidRPr="0081291D">
        <w:rPr>
          <w:rFonts w:ascii="Arial Narrow" w:hAnsi="Arial Narrow"/>
          <w:sz w:val="24"/>
          <w:szCs w:val="24"/>
          <w:lang w:eastAsia="ru-RU"/>
        </w:rPr>
        <w:t>от оперативных цепей 220</w:t>
      </w:r>
      <w:ins w:id="231" w:author="Данил Ахатов" w:date="2024-02-14T16:26:00Z">
        <w:r w:rsidR="00334D69">
          <w:rPr>
            <w:rFonts w:ascii="Arial Narrow" w:hAnsi="Arial Narrow"/>
            <w:sz w:val="24"/>
            <w:szCs w:val="24"/>
            <w:lang w:eastAsia="ru-RU"/>
          </w:rPr>
          <w:t xml:space="preserve"> </w:t>
        </w:r>
      </w:ins>
      <w:r w:rsidR="00D56549" w:rsidRPr="0081291D">
        <w:rPr>
          <w:rFonts w:ascii="Arial Narrow" w:hAnsi="Arial Narrow"/>
          <w:sz w:val="24"/>
          <w:szCs w:val="24"/>
          <w:lang w:eastAsia="ru-RU"/>
        </w:rPr>
        <w:t>В</w:t>
      </w:r>
      <w:ins w:id="232" w:author="Данил Ахатов" w:date="2024-02-14T16:26:00Z">
        <w:r w:rsidR="00334D69">
          <w:rPr>
            <w:rFonts w:ascii="Arial Narrow" w:hAnsi="Arial Narrow"/>
            <w:sz w:val="24"/>
            <w:szCs w:val="24"/>
            <w:lang w:eastAsia="ru-RU"/>
          </w:rPr>
          <w:t xml:space="preserve"> переменного или постоянного тока</w:t>
        </w:r>
      </w:ins>
      <w:r w:rsidRPr="0081291D">
        <w:rPr>
          <w:rFonts w:ascii="Arial Narrow" w:hAnsi="Arial Narrow"/>
          <w:sz w:val="24"/>
          <w:szCs w:val="24"/>
          <w:lang w:eastAsia="ru-RU"/>
        </w:rPr>
        <w:t>);</w:t>
      </w:r>
    </w:p>
    <w:p w14:paraId="4F38B815" w14:textId="3F7A287D" w:rsidR="00143A08" w:rsidRPr="0081291D" w:rsidRDefault="00143A08" w:rsidP="00143A08">
      <w:pPr>
        <w:pStyle w:val="a3"/>
        <w:widowControl w:val="0"/>
        <w:numPr>
          <w:ilvl w:val="0"/>
          <w:numId w:val="32"/>
        </w:numPr>
        <w:spacing w:before="120" w:after="120" w:line="300" w:lineRule="auto"/>
        <w:ind w:left="709" w:hanging="284"/>
        <w:contextualSpacing w:val="0"/>
        <w:jc w:val="both"/>
        <w:rPr>
          <w:rFonts w:ascii="Arial Narrow" w:hAnsi="Arial Narrow"/>
          <w:sz w:val="24"/>
          <w:szCs w:val="24"/>
          <w:lang w:eastAsia="ru-RU"/>
        </w:rPr>
      </w:pPr>
      <w:r w:rsidRPr="0081291D">
        <w:rPr>
          <w:rFonts w:ascii="Arial Narrow" w:hAnsi="Arial Narrow"/>
          <w:sz w:val="24"/>
          <w:szCs w:val="24"/>
          <w:lang w:eastAsia="ru-RU"/>
        </w:rPr>
        <w:t xml:space="preserve">Модуль </w:t>
      </w:r>
      <w:r w:rsidRPr="0081291D">
        <w:rPr>
          <w:rFonts w:ascii="Arial Narrow" w:hAnsi="Arial Narrow"/>
          <w:sz w:val="24"/>
          <w:szCs w:val="24"/>
          <w:lang w:val="en-US" w:eastAsia="ru-RU"/>
        </w:rPr>
        <w:t>GSM</w:t>
      </w:r>
      <w:r w:rsidRPr="0081291D">
        <w:rPr>
          <w:rFonts w:ascii="Arial Narrow" w:hAnsi="Arial Narrow"/>
          <w:sz w:val="24"/>
          <w:szCs w:val="24"/>
          <w:lang w:eastAsia="ru-RU"/>
        </w:rPr>
        <w:t xml:space="preserve"> (3</w:t>
      </w:r>
      <w:r w:rsidRPr="0081291D">
        <w:rPr>
          <w:rFonts w:ascii="Arial Narrow" w:hAnsi="Arial Narrow"/>
          <w:sz w:val="24"/>
          <w:szCs w:val="24"/>
          <w:lang w:val="en-US" w:eastAsia="ru-RU"/>
        </w:rPr>
        <w:t>G</w:t>
      </w:r>
      <w:r w:rsidRPr="0081291D">
        <w:rPr>
          <w:rFonts w:ascii="Arial Narrow" w:hAnsi="Arial Narrow"/>
          <w:sz w:val="24"/>
          <w:szCs w:val="24"/>
          <w:lang w:eastAsia="ru-RU"/>
        </w:rPr>
        <w:t xml:space="preserve"> / 4</w:t>
      </w:r>
      <w:r w:rsidRPr="0081291D">
        <w:rPr>
          <w:rFonts w:ascii="Arial Narrow" w:hAnsi="Arial Narrow"/>
          <w:sz w:val="24"/>
          <w:szCs w:val="24"/>
          <w:lang w:val="en-US" w:eastAsia="ru-RU"/>
        </w:rPr>
        <w:t>G</w:t>
      </w:r>
      <w:r w:rsidRPr="0081291D">
        <w:rPr>
          <w:rFonts w:ascii="Arial Narrow" w:hAnsi="Arial Narrow"/>
          <w:sz w:val="24"/>
          <w:szCs w:val="24"/>
          <w:lang w:eastAsia="ru-RU"/>
        </w:rPr>
        <w:t xml:space="preserve">) со слотом для </w:t>
      </w:r>
      <w:r w:rsidR="00D84780" w:rsidRPr="0081291D">
        <w:rPr>
          <w:rFonts w:ascii="Arial Narrow" w:hAnsi="Arial Narrow"/>
          <w:sz w:val="24"/>
          <w:szCs w:val="24"/>
          <w:lang w:eastAsia="ru-RU"/>
        </w:rPr>
        <w:t xml:space="preserve">двух </w:t>
      </w:r>
      <w:r w:rsidRPr="0081291D">
        <w:rPr>
          <w:rFonts w:ascii="Arial Narrow" w:hAnsi="Arial Narrow"/>
          <w:sz w:val="24"/>
          <w:szCs w:val="24"/>
          <w:lang w:val="en-US" w:eastAsia="ru-RU"/>
        </w:rPr>
        <w:t>Sim</w:t>
      </w:r>
      <w:r w:rsidRPr="0081291D">
        <w:rPr>
          <w:rFonts w:ascii="Arial Narrow" w:hAnsi="Arial Narrow"/>
          <w:sz w:val="24"/>
          <w:szCs w:val="24"/>
          <w:lang w:eastAsia="ru-RU"/>
        </w:rPr>
        <w:t>-карт;</w:t>
      </w:r>
    </w:p>
    <w:p w14:paraId="38062128" w14:textId="7EE1A138" w:rsidR="00143A08" w:rsidRPr="0081291D" w:rsidRDefault="00143A08" w:rsidP="00143A08">
      <w:pPr>
        <w:pStyle w:val="a3"/>
        <w:widowControl w:val="0"/>
        <w:numPr>
          <w:ilvl w:val="0"/>
          <w:numId w:val="32"/>
        </w:numPr>
        <w:spacing w:before="120" w:after="120" w:line="300" w:lineRule="auto"/>
        <w:ind w:left="709" w:hanging="284"/>
        <w:contextualSpacing w:val="0"/>
        <w:jc w:val="both"/>
        <w:rPr>
          <w:rFonts w:ascii="Arial Narrow" w:hAnsi="Arial Narrow"/>
          <w:sz w:val="24"/>
          <w:szCs w:val="24"/>
          <w:lang w:eastAsia="ru-RU"/>
        </w:rPr>
      </w:pPr>
      <w:r w:rsidRPr="0081291D">
        <w:rPr>
          <w:rFonts w:ascii="Arial Narrow" w:hAnsi="Arial Narrow"/>
          <w:sz w:val="24"/>
          <w:szCs w:val="24"/>
          <w:lang w:eastAsia="ru-RU"/>
        </w:rPr>
        <w:t xml:space="preserve">Модуль </w:t>
      </w:r>
      <w:r w:rsidRPr="0081291D">
        <w:rPr>
          <w:rFonts w:ascii="Arial Narrow" w:hAnsi="Arial Narrow"/>
          <w:sz w:val="24"/>
          <w:szCs w:val="24"/>
          <w:lang w:val="en-US" w:eastAsia="ru-RU"/>
        </w:rPr>
        <w:t>GPS</w:t>
      </w:r>
      <w:r w:rsidRPr="0081291D">
        <w:rPr>
          <w:rFonts w:ascii="Arial Narrow" w:hAnsi="Arial Narrow"/>
          <w:sz w:val="24"/>
          <w:szCs w:val="24"/>
          <w:lang w:eastAsia="ru-RU"/>
        </w:rPr>
        <w:t>.</w:t>
      </w:r>
    </w:p>
    <w:p w14:paraId="66B6FC0D" w14:textId="520141C5" w:rsidR="007E4FCD" w:rsidRPr="0081291D" w:rsidRDefault="007E4FCD" w:rsidP="00143A08">
      <w:pPr>
        <w:pStyle w:val="a3"/>
        <w:widowControl w:val="0"/>
        <w:numPr>
          <w:ilvl w:val="0"/>
          <w:numId w:val="32"/>
        </w:numPr>
        <w:spacing w:before="120" w:after="120" w:line="300" w:lineRule="auto"/>
        <w:ind w:left="709" w:hanging="284"/>
        <w:contextualSpacing w:val="0"/>
        <w:jc w:val="both"/>
        <w:rPr>
          <w:rFonts w:ascii="Arial Narrow" w:hAnsi="Arial Narrow"/>
          <w:sz w:val="24"/>
          <w:szCs w:val="24"/>
          <w:lang w:eastAsia="ru-RU"/>
        </w:rPr>
      </w:pPr>
      <w:r w:rsidRPr="0081291D">
        <w:rPr>
          <w:rFonts w:ascii="Arial Narrow" w:hAnsi="Arial Narrow"/>
          <w:sz w:val="24"/>
          <w:szCs w:val="24"/>
          <w:lang w:eastAsia="ru-RU"/>
        </w:rPr>
        <w:t>Наличие светодиодов 3</w:t>
      </w:r>
      <w:ins w:id="233" w:author="Данил Ахатов" w:date="2024-02-14T16:27:00Z">
        <w:r w:rsidR="00334D69">
          <w:rPr>
            <w:rFonts w:ascii="Arial Narrow" w:hAnsi="Arial Narrow"/>
            <w:sz w:val="24"/>
            <w:szCs w:val="24"/>
            <w:lang w:eastAsia="ru-RU"/>
          </w:rPr>
          <w:t xml:space="preserve"> </w:t>
        </w:r>
      </w:ins>
      <w:r w:rsidRPr="0081291D">
        <w:rPr>
          <w:rFonts w:ascii="Arial Narrow" w:hAnsi="Arial Narrow"/>
          <w:sz w:val="24"/>
          <w:szCs w:val="24"/>
          <w:lang w:eastAsia="ru-RU"/>
        </w:rPr>
        <w:t>шт</w:t>
      </w:r>
      <w:ins w:id="234" w:author="Данил Ахатов" w:date="2024-02-14T16:27:00Z">
        <w:r w:rsidR="00334D69">
          <w:rPr>
            <w:rFonts w:ascii="Arial Narrow" w:hAnsi="Arial Narrow"/>
            <w:sz w:val="24"/>
            <w:szCs w:val="24"/>
            <w:lang w:eastAsia="ru-RU"/>
          </w:rPr>
          <w:t>.</w:t>
        </w:r>
      </w:ins>
      <w:r w:rsidRPr="0081291D">
        <w:rPr>
          <w:rFonts w:ascii="Arial Narrow" w:hAnsi="Arial Narrow"/>
          <w:sz w:val="24"/>
          <w:szCs w:val="24"/>
          <w:lang w:eastAsia="ru-RU"/>
        </w:rPr>
        <w:t xml:space="preserve"> Работа/Авария/</w:t>
      </w:r>
      <w:r w:rsidR="00837737" w:rsidRPr="0081291D">
        <w:rPr>
          <w:rFonts w:ascii="Arial Narrow" w:hAnsi="Arial Narrow"/>
          <w:sz w:val="24"/>
          <w:szCs w:val="24"/>
          <w:lang w:eastAsia="ru-RU"/>
        </w:rPr>
        <w:t>Неисправность</w:t>
      </w:r>
    </w:p>
    <w:p w14:paraId="1EB4F07A" w14:textId="48AF4CCA" w:rsidR="007E4FCD" w:rsidRPr="0081291D" w:rsidRDefault="007E4FCD" w:rsidP="00837737">
      <w:pPr>
        <w:pStyle w:val="a3"/>
        <w:widowControl w:val="0"/>
        <w:numPr>
          <w:ilvl w:val="0"/>
          <w:numId w:val="32"/>
        </w:numPr>
        <w:spacing w:before="120" w:after="120" w:line="300" w:lineRule="auto"/>
        <w:ind w:left="709" w:hanging="284"/>
        <w:contextualSpacing w:val="0"/>
        <w:jc w:val="both"/>
        <w:rPr>
          <w:rFonts w:ascii="Arial Narrow" w:hAnsi="Arial Narrow"/>
          <w:sz w:val="24"/>
          <w:szCs w:val="24"/>
          <w:lang w:eastAsia="ru-RU"/>
        </w:rPr>
      </w:pPr>
      <w:r w:rsidRPr="0081291D">
        <w:rPr>
          <w:rFonts w:ascii="Arial Narrow" w:hAnsi="Arial Narrow"/>
          <w:sz w:val="24"/>
          <w:szCs w:val="24"/>
          <w:lang w:val="en-US" w:eastAsia="ru-RU"/>
        </w:rPr>
        <w:t>RS</w:t>
      </w:r>
      <w:r w:rsidRPr="0081291D">
        <w:rPr>
          <w:rFonts w:ascii="Arial Narrow" w:hAnsi="Arial Narrow"/>
          <w:sz w:val="24"/>
          <w:szCs w:val="24"/>
          <w:lang w:eastAsia="ru-RU"/>
        </w:rPr>
        <w:t>-485 интерфейс</w:t>
      </w:r>
      <w:r w:rsidR="009A4EDF" w:rsidRPr="0081291D">
        <w:rPr>
          <w:rFonts w:ascii="Arial Narrow" w:hAnsi="Arial Narrow"/>
          <w:sz w:val="24"/>
          <w:szCs w:val="24"/>
          <w:lang w:eastAsia="ru-RU"/>
        </w:rPr>
        <w:t xml:space="preserve"> 1(2)</w:t>
      </w:r>
      <w:ins w:id="235" w:author="Данил Ахатов" w:date="2024-02-14T16:35:00Z">
        <w:r w:rsidR="00994283">
          <w:rPr>
            <w:rFonts w:ascii="Arial Narrow" w:hAnsi="Arial Narrow"/>
            <w:sz w:val="24"/>
            <w:szCs w:val="24"/>
            <w:lang w:eastAsia="ru-RU"/>
          </w:rPr>
          <w:t xml:space="preserve"> </w:t>
        </w:r>
      </w:ins>
      <w:r w:rsidR="009A4EDF" w:rsidRPr="0081291D">
        <w:rPr>
          <w:rFonts w:ascii="Arial Narrow" w:hAnsi="Arial Narrow"/>
          <w:sz w:val="24"/>
          <w:szCs w:val="24"/>
          <w:lang w:eastAsia="ru-RU"/>
        </w:rPr>
        <w:t>шт</w:t>
      </w:r>
      <w:ins w:id="236" w:author="Данил Ахатов" w:date="2024-02-14T16:35:00Z">
        <w:r w:rsidR="00994283">
          <w:rPr>
            <w:rFonts w:ascii="Arial Narrow" w:hAnsi="Arial Narrow"/>
            <w:sz w:val="24"/>
            <w:szCs w:val="24"/>
            <w:lang w:eastAsia="ru-RU"/>
          </w:rPr>
          <w:t>.</w:t>
        </w:r>
      </w:ins>
      <w:r w:rsidR="009A4EDF" w:rsidRPr="0081291D">
        <w:rPr>
          <w:rFonts w:ascii="Arial Narrow" w:hAnsi="Arial Narrow"/>
          <w:sz w:val="24"/>
          <w:szCs w:val="24"/>
          <w:lang w:eastAsia="ru-RU"/>
        </w:rPr>
        <w:t xml:space="preserve"> </w:t>
      </w:r>
      <w:r w:rsidRPr="0081291D">
        <w:rPr>
          <w:rFonts w:ascii="Arial Narrow" w:hAnsi="Arial Narrow"/>
          <w:sz w:val="24"/>
          <w:szCs w:val="24"/>
          <w:lang w:eastAsia="ru-RU"/>
        </w:rPr>
        <w:t xml:space="preserve"> с поддержкой протокола </w:t>
      </w:r>
      <w:r w:rsidRPr="0081291D">
        <w:rPr>
          <w:rFonts w:ascii="Arial Narrow" w:hAnsi="Arial Narrow"/>
          <w:sz w:val="24"/>
          <w:szCs w:val="24"/>
          <w:lang w:val="en-US" w:eastAsia="ru-RU"/>
        </w:rPr>
        <w:t>Modbus</w:t>
      </w:r>
      <w:r w:rsidRPr="0081291D">
        <w:rPr>
          <w:rFonts w:ascii="Arial Narrow" w:hAnsi="Arial Narrow"/>
          <w:sz w:val="24"/>
          <w:szCs w:val="24"/>
          <w:lang w:eastAsia="ru-RU"/>
        </w:rPr>
        <w:t>-</w:t>
      </w:r>
      <w:r w:rsidRPr="0081291D">
        <w:rPr>
          <w:rFonts w:ascii="Arial Narrow" w:hAnsi="Arial Narrow"/>
          <w:sz w:val="24"/>
          <w:szCs w:val="24"/>
          <w:lang w:val="en-US" w:eastAsia="ru-RU"/>
        </w:rPr>
        <w:t>RTU</w:t>
      </w:r>
    </w:p>
    <w:p w14:paraId="077D62DB" w14:textId="0C684A05" w:rsidR="00E54E64" w:rsidRPr="0081291D" w:rsidRDefault="00E54E64" w:rsidP="00E54E64">
      <w:pPr>
        <w:pStyle w:val="2"/>
        <w:spacing w:before="120" w:after="120" w:line="300" w:lineRule="auto"/>
        <w:ind w:left="709" w:hanging="709"/>
        <w:rPr>
          <w:rFonts w:ascii="Arial Narrow" w:eastAsia="Times New Roman" w:hAnsi="Arial Narrow"/>
          <w:color w:val="auto"/>
          <w:sz w:val="24"/>
          <w:szCs w:val="24"/>
          <w:lang w:eastAsia="ru-RU"/>
        </w:rPr>
      </w:pPr>
      <w:bookmarkStart w:id="237" w:name="_Toc158879634"/>
      <w:r w:rsidRPr="0081291D">
        <w:rPr>
          <w:rFonts w:ascii="Arial Narrow" w:eastAsia="Times New Roman" w:hAnsi="Arial Narrow"/>
          <w:color w:val="auto"/>
          <w:sz w:val="24"/>
          <w:szCs w:val="24"/>
          <w:lang w:eastAsia="ru-RU"/>
        </w:rPr>
        <w:t>Режимы работы устройств</w:t>
      </w:r>
      <w:bookmarkEnd w:id="237"/>
    </w:p>
    <w:p w14:paraId="1BAA991E" w14:textId="1962A86B" w:rsidR="00E54E64" w:rsidRPr="0081291D" w:rsidRDefault="00E54E64" w:rsidP="00A1745F">
      <w:pPr>
        <w:widowControl w:val="0"/>
        <w:spacing w:before="120" w:after="120" w:line="300" w:lineRule="auto"/>
        <w:ind w:firstLine="709"/>
        <w:jc w:val="both"/>
        <w:rPr>
          <w:rFonts w:ascii="Arial Narrow" w:hAnsi="Arial Narrow"/>
          <w:sz w:val="24"/>
          <w:szCs w:val="24"/>
          <w:lang w:eastAsia="ru-RU"/>
        </w:rPr>
      </w:pPr>
      <w:r w:rsidRPr="0081291D">
        <w:rPr>
          <w:rFonts w:ascii="Arial Narrow" w:hAnsi="Arial Narrow"/>
          <w:sz w:val="24"/>
          <w:szCs w:val="24"/>
          <w:lang w:eastAsia="ru-RU"/>
        </w:rPr>
        <w:t xml:space="preserve">В устройствах предусмотрено несколько режимов работы. Существует </w:t>
      </w:r>
      <w:r w:rsidR="001E650E" w:rsidRPr="0081291D">
        <w:rPr>
          <w:rFonts w:ascii="Arial Narrow" w:hAnsi="Arial Narrow"/>
          <w:sz w:val="24"/>
          <w:szCs w:val="24"/>
          <w:lang w:eastAsia="ru-RU"/>
        </w:rPr>
        <w:t>2</w:t>
      </w:r>
      <w:r w:rsidRPr="0081291D">
        <w:rPr>
          <w:rFonts w:ascii="Arial Narrow" w:hAnsi="Arial Narrow"/>
          <w:sz w:val="24"/>
          <w:szCs w:val="24"/>
          <w:lang w:eastAsia="ru-RU"/>
        </w:rPr>
        <w:t xml:space="preserve"> режима работы ИКЗ:</w:t>
      </w:r>
    </w:p>
    <w:p w14:paraId="3FCD78D8" w14:textId="4A33B65F" w:rsidR="00E54E64" w:rsidRPr="0081291D" w:rsidRDefault="00E54E64" w:rsidP="00143A08">
      <w:pPr>
        <w:pStyle w:val="a3"/>
        <w:widowControl w:val="0"/>
        <w:numPr>
          <w:ilvl w:val="0"/>
          <w:numId w:val="32"/>
        </w:numPr>
        <w:spacing w:before="120" w:after="120" w:line="300" w:lineRule="auto"/>
        <w:ind w:left="709" w:hanging="284"/>
        <w:contextualSpacing w:val="0"/>
        <w:jc w:val="both"/>
        <w:rPr>
          <w:rFonts w:ascii="Arial Narrow" w:hAnsi="Arial Narrow"/>
          <w:sz w:val="24"/>
          <w:szCs w:val="24"/>
          <w:lang w:eastAsia="ru-RU"/>
        </w:rPr>
      </w:pPr>
      <w:r w:rsidRPr="0081291D">
        <w:rPr>
          <w:rFonts w:ascii="Arial Narrow" w:hAnsi="Arial Narrow"/>
          <w:sz w:val="24"/>
          <w:szCs w:val="24"/>
          <w:lang w:eastAsia="ru-RU"/>
        </w:rPr>
        <w:t>Рабочий</w:t>
      </w:r>
    </w:p>
    <w:p w14:paraId="633CEAA4" w14:textId="2A900398" w:rsidR="001E650E" w:rsidRPr="0081291D" w:rsidRDefault="001E650E" w:rsidP="00143A08">
      <w:pPr>
        <w:pStyle w:val="a3"/>
        <w:widowControl w:val="0"/>
        <w:numPr>
          <w:ilvl w:val="0"/>
          <w:numId w:val="32"/>
        </w:numPr>
        <w:spacing w:before="120" w:after="120" w:line="300" w:lineRule="auto"/>
        <w:ind w:left="709" w:hanging="284"/>
        <w:contextualSpacing w:val="0"/>
        <w:jc w:val="both"/>
        <w:rPr>
          <w:rFonts w:ascii="Arial Narrow" w:hAnsi="Arial Narrow"/>
          <w:sz w:val="24"/>
          <w:szCs w:val="24"/>
          <w:lang w:eastAsia="ru-RU"/>
        </w:rPr>
      </w:pPr>
      <w:r w:rsidRPr="0081291D">
        <w:rPr>
          <w:rFonts w:ascii="Arial Narrow" w:hAnsi="Arial Narrow"/>
          <w:sz w:val="24"/>
          <w:szCs w:val="24"/>
          <w:lang w:eastAsia="ru-RU"/>
        </w:rPr>
        <w:t>Аварийный</w:t>
      </w:r>
    </w:p>
    <w:p w14:paraId="0A49A086" w14:textId="25F86754" w:rsidR="00E54E64" w:rsidRPr="0081291D" w:rsidRDefault="00E54E64" w:rsidP="00A1745F">
      <w:pPr>
        <w:widowControl w:val="0"/>
        <w:spacing w:before="120" w:after="120" w:line="300" w:lineRule="auto"/>
        <w:ind w:firstLine="709"/>
        <w:jc w:val="both"/>
        <w:rPr>
          <w:rFonts w:ascii="Arial Narrow" w:hAnsi="Arial Narrow"/>
          <w:sz w:val="24"/>
          <w:szCs w:val="24"/>
          <w:lang w:eastAsia="ru-RU"/>
        </w:rPr>
      </w:pPr>
      <w:r w:rsidRPr="0081291D">
        <w:rPr>
          <w:rFonts w:ascii="Arial Narrow" w:hAnsi="Arial Narrow"/>
          <w:sz w:val="24"/>
          <w:szCs w:val="24"/>
          <w:lang w:eastAsia="ru-RU"/>
        </w:rPr>
        <w:t xml:space="preserve">В рабочем режиме устройство находится, когда </w:t>
      </w:r>
      <w:r w:rsidR="00845417" w:rsidRPr="0081291D">
        <w:rPr>
          <w:rFonts w:ascii="Arial Narrow" w:hAnsi="Arial Narrow"/>
          <w:sz w:val="24"/>
          <w:szCs w:val="24"/>
          <w:lang w:eastAsia="ru-RU"/>
        </w:rPr>
        <w:t>на объекте есть оперативный ток</w:t>
      </w:r>
      <w:r w:rsidRPr="0081291D">
        <w:rPr>
          <w:rFonts w:ascii="Arial Narrow" w:hAnsi="Arial Narrow"/>
          <w:sz w:val="24"/>
          <w:szCs w:val="24"/>
          <w:lang w:eastAsia="ru-RU"/>
        </w:rPr>
        <w:t xml:space="preserve">. </w:t>
      </w:r>
      <w:r w:rsidR="00EC1EC2" w:rsidRPr="0081291D">
        <w:rPr>
          <w:rFonts w:ascii="Arial Narrow" w:hAnsi="Arial Narrow"/>
          <w:sz w:val="24"/>
          <w:szCs w:val="24"/>
          <w:lang w:eastAsia="ru-RU"/>
        </w:rPr>
        <w:t xml:space="preserve">В рабочем режиме устройства выполняют спорадическую и периодическую передачу данных, </w:t>
      </w:r>
      <w:del w:id="238" w:author="Данил Ахатов" w:date="2024-02-14T16:38:00Z">
        <w:r w:rsidR="00845417" w:rsidRPr="0081291D" w:rsidDel="00994283">
          <w:rPr>
            <w:rFonts w:ascii="Arial Narrow" w:hAnsi="Arial Narrow"/>
            <w:sz w:val="24"/>
            <w:szCs w:val="24"/>
            <w:lang w:eastAsia="ru-RU"/>
          </w:rPr>
          <w:delText xml:space="preserve">Монитор </w:delText>
        </w:r>
      </w:del>
      <w:r w:rsidR="00845417" w:rsidRPr="0081291D">
        <w:rPr>
          <w:rFonts w:ascii="Arial Narrow" w:hAnsi="Arial Narrow"/>
          <w:sz w:val="24"/>
          <w:szCs w:val="24"/>
          <w:lang w:eastAsia="ru-RU"/>
        </w:rPr>
        <w:t>ИКЗ</w:t>
      </w:r>
      <w:r w:rsidR="00EC1EC2" w:rsidRPr="0081291D">
        <w:rPr>
          <w:rFonts w:ascii="Arial Narrow" w:hAnsi="Arial Narrow"/>
          <w:sz w:val="24"/>
          <w:szCs w:val="24"/>
          <w:lang w:eastAsia="ru-RU"/>
        </w:rPr>
        <w:t xml:space="preserve"> ведет журнал событий</w:t>
      </w:r>
      <w:r w:rsidR="0026532C" w:rsidRPr="0081291D">
        <w:rPr>
          <w:rFonts w:ascii="Arial Narrow" w:hAnsi="Arial Narrow"/>
          <w:sz w:val="24"/>
          <w:szCs w:val="24"/>
          <w:lang w:eastAsia="ru-RU"/>
        </w:rPr>
        <w:t xml:space="preserve"> и измерение текущих параметров</w:t>
      </w:r>
      <w:r w:rsidR="00EC1EC2" w:rsidRPr="0081291D">
        <w:rPr>
          <w:rFonts w:ascii="Arial Narrow" w:hAnsi="Arial Narrow"/>
          <w:sz w:val="24"/>
          <w:szCs w:val="24"/>
          <w:lang w:eastAsia="ru-RU"/>
        </w:rPr>
        <w:t>.</w:t>
      </w:r>
      <w:r w:rsidR="00E641CA" w:rsidRPr="0081291D">
        <w:rPr>
          <w:rFonts w:ascii="Arial Narrow" w:hAnsi="Arial Narrow"/>
          <w:sz w:val="24"/>
          <w:szCs w:val="24"/>
          <w:lang w:eastAsia="ru-RU"/>
        </w:rPr>
        <w:t xml:space="preserve"> В рабочем режиме </w:t>
      </w:r>
      <w:r w:rsidR="00A55CAE" w:rsidRPr="0081291D">
        <w:rPr>
          <w:rFonts w:ascii="Arial Narrow" w:hAnsi="Arial Narrow"/>
          <w:sz w:val="24"/>
          <w:szCs w:val="24"/>
          <w:lang w:eastAsia="ru-RU"/>
        </w:rPr>
        <w:t xml:space="preserve">светодиод «Работа» светится </w:t>
      </w:r>
      <w:r w:rsidR="0026532C" w:rsidRPr="0081291D">
        <w:rPr>
          <w:rFonts w:ascii="Arial Narrow" w:hAnsi="Arial Narrow"/>
          <w:sz w:val="24"/>
          <w:szCs w:val="24"/>
          <w:lang w:eastAsia="ru-RU"/>
        </w:rPr>
        <w:t>зеленым</w:t>
      </w:r>
      <w:r w:rsidR="00E641CA" w:rsidRPr="0081291D">
        <w:rPr>
          <w:rFonts w:ascii="Arial Narrow" w:hAnsi="Arial Narrow"/>
          <w:sz w:val="24"/>
          <w:szCs w:val="24"/>
          <w:lang w:eastAsia="ru-RU"/>
        </w:rPr>
        <w:t>.</w:t>
      </w:r>
      <w:r w:rsidR="0026532C" w:rsidRPr="0081291D">
        <w:rPr>
          <w:rFonts w:ascii="Arial Narrow" w:hAnsi="Arial Narrow"/>
          <w:sz w:val="24"/>
          <w:szCs w:val="24"/>
          <w:lang w:eastAsia="ru-RU"/>
        </w:rPr>
        <w:t xml:space="preserve"> Светодиод неисправность не горит. </w:t>
      </w:r>
    </w:p>
    <w:p w14:paraId="30D14826" w14:textId="1DCC6E84" w:rsidR="00AA4DC3" w:rsidRPr="0081291D" w:rsidRDefault="00AA4DC3" w:rsidP="00A1745F">
      <w:pPr>
        <w:widowControl w:val="0"/>
        <w:spacing w:before="120" w:after="120" w:line="300" w:lineRule="auto"/>
        <w:ind w:firstLine="709"/>
        <w:jc w:val="both"/>
        <w:rPr>
          <w:rFonts w:ascii="Arial Narrow" w:hAnsi="Arial Narrow"/>
          <w:sz w:val="24"/>
          <w:szCs w:val="24"/>
          <w:lang w:eastAsia="ru-RU"/>
        </w:rPr>
      </w:pPr>
      <w:r w:rsidRPr="0081291D">
        <w:rPr>
          <w:rFonts w:ascii="Arial Narrow" w:hAnsi="Arial Narrow"/>
          <w:sz w:val="24"/>
          <w:szCs w:val="24"/>
          <w:lang w:eastAsia="ru-RU"/>
        </w:rPr>
        <w:t xml:space="preserve">В </w:t>
      </w:r>
      <w:r w:rsidR="0026532C" w:rsidRPr="0081291D">
        <w:rPr>
          <w:rFonts w:ascii="Arial Narrow" w:hAnsi="Arial Narrow"/>
          <w:sz w:val="24"/>
          <w:szCs w:val="24"/>
          <w:lang w:eastAsia="ru-RU"/>
        </w:rPr>
        <w:t>аварийном</w:t>
      </w:r>
      <w:r w:rsidRPr="0081291D">
        <w:rPr>
          <w:rFonts w:ascii="Arial Narrow" w:hAnsi="Arial Narrow"/>
          <w:sz w:val="24"/>
          <w:szCs w:val="24"/>
          <w:lang w:eastAsia="ru-RU"/>
        </w:rPr>
        <w:t xml:space="preserve"> режим</w:t>
      </w:r>
      <w:r w:rsidR="0026532C" w:rsidRPr="0081291D">
        <w:rPr>
          <w:rFonts w:ascii="Arial Narrow" w:hAnsi="Arial Narrow"/>
          <w:sz w:val="24"/>
          <w:szCs w:val="24"/>
          <w:lang w:eastAsia="ru-RU"/>
        </w:rPr>
        <w:t>е</w:t>
      </w:r>
      <w:r w:rsidRPr="0081291D">
        <w:rPr>
          <w:rFonts w:ascii="Arial Narrow" w:hAnsi="Arial Narrow"/>
          <w:sz w:val="24"/>
          <w:szCs w:val="24"/>
          <w:lang w:eastAsia="ru-RU"/>
        </w:rPr>
        <w:t xml:space="preserve"> устройство переходит, </w:t>
      </w:r>
      <w:r w:rsidR="0026532C" w:rsidRPr="0081291D">
        <w:rPr>
          <w:rFonts w:ascii="Arial Narrow" w:hAnsi="Arial Narrow"/>
          <w:sz w:val="24"/>
          <w:szCs w:val="24"/>
          <w:lang w:eastAsia="ru-RU"/>
        </w:rPr>
        <w:t>при пропаже</w:t>
      </w:r>
      <w:r w:rsidRPr="0081291D">
        <w:rPr>
          <w:rFonts w:ascii="Arial Narrow" w:hAnsi="Arial Narrow"/>
          <w:sz w:val="24"/>
          <w:szCs w:val="24"/>
          <w:lang w:eastAsia="ru-RU"/>
        </w:rPr>
        <w:t xml:space="preserve"> </w:t>
      </w:r>
      <w:r w:rsidR="0026532C" w:rsidRPr="0081291D">
        <w:rPr>
          <w:rFonts w:ascii="Arial Narrow" w:hAnsi="Arial Narrow"/>
          <w:sz w:val="24"/>
          <w:szCs w:val="24"/>
          <w:lang w:eastAsia="ru-RU"/>
        </w:rPr>
        <w:t>оперативного тока</w:t>
      </w:r>
      <w:r w:rsidR="002E5348" w:rsidRPr="0081291D">
        <w:rPr>
          <w:rFonts w:ascii="Arial Narrow" w:hAnsi="Arial Narrow"/>
          <w:sz w:val="24"/>
          <w:szCs w:val="24"/>
          <w:lang w:eastAsia="ru-RU"/>
        </w:rPr>
        <w:t xml:space="preserve">. </w:t>
      </w:r>
      <w:r w:rsidR="00AC4D7E" w:rsidRPr="0081291D">
        <w:rPr>
          <w:rFonts w:ascii="Arial Narrow" w:hAnsi="Arial Narrow"/>
          <w:sz w:val="24"/>
          <w:szCs w:val="24"/>
          <w:lang w:eastAsia="ru-RU"/>
        </w:rPr>
        <w:t xml:space="preserve">В </w:t>
      </w:r>
      <w:r w:rsidR="002E5348" w:rsidRPr="0081291D">
        <w:rPr>
          <w:rFonts w:ascii="Arial Narrow" w:hAnsi="Arial Narrow"/>
          <w:sz w:val="24"/>
          <w:szCs w:val="24"/>
          <w:lang w:eastAsia="ru-RU"/>
        </w:rPr>
        <w:t>течении 2 секунд</w:t>
      </w:r>
      <w:r w:rsidR="00BE7CA5" w:rsidRPr="0081291D">
        <w:rPr>
          <w:rFonts w:ascii="Arial Narrow" w:hAnsi="Arial Narrow"/>
          <w:sz w:val="24"/>
          <w:szCs w:val="24"/>
          <w:lang w:eastAsia="ru-RU"/>
        </w:rPr>
        <w:t xml:space="preserve"> с момента пропажи оперативного тока</w:t>
      </w:r>
      <w:r w:rsidR="002E5348" w:rsidRPr="0081291D">
        <w:rPr>
          <w:rFonts w:ascii="Arial Narrow" w:hAnsi="Arial Narrow"/>
          <w:sz w:val="24"/>
          <w:szCs w:val="24"/>
          <w:lang w:eastAsia="ru-RU"/>
        </w:rPr>
        <w:t xml:space="preserve"> </w:t>
      </w:r>
      <w:r w:rsidR="00AC4D7E" w:rsidRPr="0081291D">
        <w:rPr>
          <w:rFonts w:ascii="Arial Narrow" w:hAnsi="Arial Narrow"/>
          <w:sz w:val="24"/>
          <w:szCs w:val="24"/>
          <w:lang w:eastAsia="ru-RU"/>
        </w:rPr>
        <w:t>передают спорадические данные</w:t>
      </w:r>
      <w:r w:rsidR="00BE7CA5" w:rsidRPr="0081291D">
        <w:rPr>
          <w:rFonts w:ascii="Arial Narrow" w:hAnsi="Arial Narrow"/>
          <w:sz w:val="24"/>
          <w:szCs w:val="24"/>
          <w:lang w:eastAsia="ru-RU"/>
        </w:rPr>
        <w:t>, после 2 секунд Светодиод «Работа» моргает</w:t>
      </w:r>
      <w:r w:rsidR="009A1274" w:rsidRPr="0081291D">
        <w:rPr>
          <w:rFonts w:ascii="Arial Narrow" w:hAnsi="Arial Narrow"/>
          <w:sz w:val="24"/>
          <w:szCs w:val="24"/>
          <w:lang w:eastAsia="ru-RU"/>
        </w:rPr>
        <w:t xml:space="preserve"> желтым цветом и горит световой индикатор, где произошло замыкание, </w:t>
      </w:r>
      <w:r w:rsidR="008E7F3A" w:rsidRPr="0081291D">
        <w:rPr>
          <w:rFonts w:ascii="Arial Narrow" w:hAnsi="Arial Narrow"/>
          <w:sz w:val="24"/>
          <w:szCs w:val="24"/>
          <w:lang w:eastAsia="ru-RU"/>
        </w:rPr>
        <w:t xml:space="preserve">в этом режиме не ведет </w:t>
      </w:r>
      <w:r w:rsidR="00D6469E" w:rsidRPr="0081291D">
        <w:rPr>
          <w:rFonts w:ascii="Arial Narrow" w:hAnsi="Arial Narrow"/>
          <w:sz w:val="24"/>
          <w:szCs w:val="24"/>
          <w:lang w:eastAsia="ru-RU"/>
        </w:rPr>
        <w:t xml:space="preserve">измерение и </w:t>
      </w:r>
      <w:r w:rsidR="008E7F3A" w:rsidRPr="0081291D">
        <w:rPr>
          <w:rFonts w:ascii="Arial Narrow" w:hAnsi="Arial Narrow"/>
          <w:sz w:val="24"/>
          <w:szCs w:val="24"/>
          <w:lang w:eastAsia="ru-RU"/>
        </w:rPr>
        <w:t>журнал событий.</w:t>
      </w:r>
      <w:del w:id="239" w:author="Данил Ахатов" w:date="2024-02-14T15:57:00Z">
        <w:r w:rsidR="008E7F3A" w:rsidRPr="0081291D" w:rsidDel="0081291D">
          <w:rPr>
            <w:rFonts w:ascii="Arial Narrow" w:hAnsi="Arial Narrow"/>
            <w:sz w:val="24"/>
            <w:szCs w:val="24"/>
            <w:lang w:eastAsia="ru-RU"/>
          </w:rPr>
          <w:delText>.</w:delText>
        </w:r>
      </w:del>
    </w:p>
    <w:p w14:paraId="23697B3A" w14:textId="780F9E61" w:rsidR="00D339D5" w:rsidRPr="0081291D" w:rsidDel="00544B45" w:rsidRDefault="00D339D5" w:rsidP="00D15D31">
      <w:pPr>
        <w:pStyle w:val="2"/>
        <w:spacing w:before="120" w:after="120" w:line="300" w:lineRule="auto"/>
        <w:ind w:left="709" w:hanging="709"/>
        <w:rPr>
          <w:del w:id="240" w:author="Данил Ахатов" w:date="2024-02-14T16:46:00Z"/>
          <w:rFonts w:ascii="Arial Narrow" w:eastAsia="Times New Roman" w:hAnsi="Arial Narrow"/>
          <w:color w:val="auto"/>
          <w:sz w:val="24"/>
          <w:szCs w:val="24"/>
          <w:lang w:eastAsia="ru-RU"/>
        </w:rPr>
      </w:pPr>
      <w:bookmarkStart w:id="241" w:name="_Toc158879635"/>
      <w:del w:id="242" w:author="Данил Ахатов" w:date="2024-02-14T16:46:00Z">
        <w:r w:rsidRPr="0081291D" w:rsidDel="00544B45">
          <w:rPr>
            <w:rFonts w:ascii="Arial Narrow" w:eastAsia="Times New Roman" w:hAnsi="Arial Narrow"/>
            <w:color w:val="auto"/>
            <w:sz w:val="24"/>
            <w:szCs w:val="24"/>
            <w:lang w:eastAsia="ru-RU"/>
          </w:rPr>
          <w:delText xml:space="preserve">Ключевые требования к </w:delText>
        </w:r>
        <w:r w:rsidR="00F90247" w:rsidRPr="0081291D" w:rsidDel="00544B45">
          <w:rPr>
            <w:rFonts w:ascii="Arial Narrow" w:eastAsia="Times New Roman" w:hAnsi="Arial Narrow"/>
            <w:color w:val="auto"/>
            <w:sz w:val="24"/>
            <w:szCs w:val="24"/>
            <w:lang w:eastAsia="ru-RU"/>
          </w:rPr>
          <w:delText>устройству</w:delText>
        </w:r>
        <w:bookmarkEnd w:id="241"/>
      </w:del>
    </w:p>
    <w:p w14:paraId="764EE839" w14:textId="0F6D020E" w:rsidR="00283A7C" w:rsidRPr="0081291D" w:rsidDel="00544B45" w:rsidRDefault="00A06CE3" w:rsidP="00E641CA">
      <w:pPr>
        <w:pStyle w:val="a3"/>
        <w:widowControl w:val="0"/>
        <w:numPr>
          <w:ilvl w:val="0"/>
          <w:numId w:val="12"/>
        </w:numPr>
        <w:spacing w:before="120" w:after="120" w:line="300" w:lineRule="auto"/>
        <w:ind w:left="993" w:hanging="284"/>
        <w:jc w:val="both"/>
        <w:rPr>
          <w:del w:id="243" w:author="Данил Ахатов" w:date="2024-02-14T16:46:00Z"/>
          <w:rFonts w:ascii="Arial Narrow" w:hAnsi="Arial Narrow"/>
          <w:sz w:val="24"/>
          <w:szCs w:val="24"/>
          <w:lang w:eastAsia="ru-RU"/>
        </w:rPr>
      </w:pPr>
      <w:del w:id="244" w:author="Данил Ахатов" w:date="2024-02-14T16:46:00Z">
        <w:r w:rsidRPr="0081291D" w:rsidDel="00544B45">
          <w:rPr>
            <w:rFonts w:ascii="Arial Narrow" w:hAnsi="Arial Narrow"/>
            <w:sz w:val="24"/>
            <w:szCs w:val="24"/>
            <w:lang w:eastAsia="ru-RU"/>
          </w:rPr>
          <w:delText xml:space="preserve">Наличие функции </w:delText>
        </w:r>
        <w:r w:rsidR="0037768A" w:rsidRPr="0081291D" w:rsidDel="00544B45">
          <w:rPr>
            <w:rFonts w:ascii="Arial Narrow" w:hAnsi="Arial Narrow"/>
            <w:sz w:val="24"/>
            <w:szCs w:val="24"/>
            <w:lang w:eastAsia="ru-RU"/>
          </w:rPr>
          <w:delText>индикации</w:delText>
        </w:r>
        <w:r w:rsidRPr="0081291D" w:rsidDel="00544B45">
          <w:rPr>
            <w:rFonts w:ascii="Arial Narrow" w:hAnsi="Arial Narrow"/>
            <w:sz w:val="24"/>
            <w:szCs w:val="24"/>
            <w:lang w:eastAsia="ru-RU"/>
          </w:rPr>
          <w:delText xml:space="preserve"> </w:delText>
        </w:r>
        <w:r w:rsidR="0037768A" w:rsidRPr="0081291D" w:rsidDel="00544B45">
          <w:rPr>
            <w:rFonts w:ascii="Arial Narrow" w:hAnsi="Arial Narrow"/>
            <w:sz w:val="24"/>
            <w:szCs w:val="24"/>
            <w:lang w:eastAsia="ru-RU"/>
          </w:rPr>
          <w:delText>Монитора ИКЗ</w:delText>
        </w:r>
        <w:r w:rsidRPr="0081291D" w:rsidDel="00544B45">
          <w:rPr>
            <w:rFonts w:ascii="Arial Narrow" w:hAnsi="Arial Narrow"/>
            <w:sz w:val="24"/>
            <w:szCs w:val="24"/>
            <w:lang w:eastAsia="ru-RU"/>
          </w:rPr>
          <w:delText xml:space="preserve"> от </w:delText>
        </w:r>
        <w:r w:rsidR="0037768A" w:rsidRPr="0081291D" w:rsidDel="00544B45">
          <w:rPr>
            <w:rFonts w:ascii="Arial Narrow" w:hAnsi="Arial Narrow"/>
            <w:sz w:val="24"/>
            <w:szCs w:val="24"/>
            <w:lang w:eastAsia="ru-RU"/>
          </w:rPr>
          <w:delText>литиевой батарейки</w:delText>
        </w:r>
        <w:r w:rsidR="006600BE" w:rsidRPr="0081291D" w:rsidDel="00544B45">
          <w:rPr>
            <w:rFonts w:ascii="Arial Narrow" w:hAnsi="Arial Narrow"/>
            <w:sz w:val="24"/>
            <w:szCs w:val="24"/>
            <w:lang w:eastAsia="ru-RU"/>
          </w:rPr>
          <w:delText>;</w:delText>
        </w:r>
      </w:del>
    </w:p>
    <w:p w14:paraId="6B2018E5" w14:textId="461899F7" w:rsidR="00A06CE3" w:rsidRPr="0081291D" w:rsidDel="00544B45" w:rsidRDefault="00A06CE3" w:rsidP="00E641CA">
      <w:pPr>
        <w:pStyle w:val="a3"/>
        <w:widowControl w:val="0"/>
        <w:numPr>
          <w:ilvl w:val="0"/>
          <w:numId w:val="12"/>
        </w:numPr>
        <w:spacing w:before="120" w:after="120" w:line="300" w:lineRule="auto"/>
        <w:ind w:left="993" w:hanging="284"/>
        <w:jc w:val="both"/>
        <w:rPr>
          <w:del w:id="245" w:author="Данил Ахатов" w:date="2024-02-14T16:46:00Z"/>
          <w:rFonts w:ascii="Arial Narrow" w:hAnsi="Arial Narrow"/>
          <w:sz w:val="24"/>
          <w:szCs w:val="24"/>
          <w:lang w:eastAsia="ru-RU"/>
        </w:rPr>
      </w:pPr>
      <w:del w:id="246" w:author="Данил Ахатов" w:date="2024-02-14T16:46:00Z">
        <w:r w:rsidRPr="0081291D" w:rsidDel="00544B45">
          <w:rPr>
            <w:rFonts w:ascii="Arial Narrow" w:hAnsi="Arial Narrow"/>
            <w:sz w:val="24"/>
            <w:szCs w:val="24"/>
            <w:lang w:eastAsia="ru-RU"/>
          </w:rPr>
          <w:delText>Наличие функции УСПД</w:delText>
        </w:r>
        <w:r w:rsidR="006600BE" w:rsidRPr="0081291D" w:rsidDel="00544B45">
          <w:rPr>
            <w:rFonts w:ascii="Arial Narrow" w:hAnsi="Arial Narrow"/>
            <w:sz w:val="24"/>
            <w:szCs w:val="24"/>
            <w:lang w:eastAsia="ru-RU"/>
          </w:rPr>
          <w:delText>;</w:delText>
        </w:r>
      </w:del>
    </w:p>
    <w:p w14:paraId="78D2FF3F" w14:textId="51AAE2EB" w:rsidR="006600BE" w:rsidRPr="0081291D" w:rsidDel="00544B45" w:rsidRDefault="00A06CE3" w:rsidP="00F72987">
      <w:pPr>
        <w:pStyle w:val="a3"/>
        <w:widowControl w:val="0"/>
        <w:numPr>
          <w:ilvl w:val="0"/>
          <w:numId w:val="12"/>
        </w:numPr>
        <w:spacing w:before="120" w:after="120" w:line="300" w:lineRule="auto"/>
        <w:ind w:left="993" w:hanging="284"/>
        <w:jc w:val="both"/>
        <w:rPr>
          <w:del w:id="247" w:author="Данил Ахатов" w:date="2024-02-14T16:46:00Z"/>
          <w:rFonts w:ascii="Arial Narrow" w:hAnsi="Arial Narrow"/>
          <w:sz w:val="24"/>
          <w:szCs w:val="24"/>
          <w:lang w:eastAsia="ru-RU"/>
        </w:rPr>
      </w:pPr>
      <w:del w:id="248" w:author="Данил Ахатов" w:date="2024-02-14T16:46:00Z">
        <w:r w:rsidRPr="0081291D" w:rsidDel="00544B45">
          <w:rPr>
            <w:rFonts w:ascii="Arial Narrow" w:hAnsi="Arial Narrow"/>
            <w:sz w:val="24"/>
            <w:szCs w:val="24"/>
            <w:lang w:eastAsia="ru-RU"/>
          </w:rPr>
          <w:delText xml:space="preserve">Наличие функции </w:delText>
        </w:r>
        <w:r w:rsidR="001B21A6" w:rsidRPr="0081291D" w:rsidDel="00544B45">
          <w:rPr>
            <w:rFonts w:ascii="Arial Narrow" w:hAnsi="Arial Narrow"/>
            <w:sz w:val="24"/>
            <w:szCs w:val="24"/>
            <w:lang w:eastAsia="ru-RU"/>
          </w:rPr>
          <w:delText>журналирования</w:delText>
        </w:r>
        <w:r w:rsidRPr="0081291D" w:rsidDel="00544B45">
          <w:rPr>
            <w:rFonts w:ascii="Arial Narrow" w:hAnsi="Arial Narrow"/>
            <w:sz w:val="24"/>
            <w:szCs w:val="24"/>
            <w:lang w:eastAsia="ru-RU"/>
          </w:rPr>
          <w:delText xml:space="preserve"> событий</w:delText>
        </w:r>
        <w:r w:rsidR="006600BE" w:rsidRPr="0081291D" w:rsidDel="00544B45">
          <w:rPr>
            <w:rFonts w:ascii="Arial Narrow" w:hAnsi="Arial Narrow"/>
            <w:sz w:val="24"/>
            <w:szCs w:val="24"/>
            <w:lang w:eastAsia="ru-RU"/>
          </w:rPr>
          <w:delText xml:space="preserve">. </w:delText>
        </w:r>
      </w:del>
    </w:p>
    <w:p w14:paraId="55BB448B" w14:textId="05ADC443" w:rsidR="00B412AC" w:rsidRPr="0081291D" w:rsidRDefault="00B412AC" w:rsidP="00283A7C">
      <w:pPr>
        <w:pStyle w:val="2"/>
        <w:spacing w:before="120" w:after="120" w:line="300" w:lineRule="auto"/>
        <w:ind w:left="709" w:hanging="709"/>
        <w:rPr>
          <w:rFonts w:ascii="Arial Narrow" w:eastAsia="Times New Roman" w:hAnsi="Arial Narrow"/>
          <w:color w:val="auto"/>
          <w:sz w:val="24"/>
          <w:szCs w:val="24"/>
          <w:lang w:eastAsia="ru-RU"/>
        </w:rPr>
      </w:pPr>
      <w:bookmarkStart w:id="249" w:name="_Toc158879636"/>
      <w:r w:rsidRPr="0081291D">
        <w:rPr>
          <w:rFonts w:ascii="Arial Narrow" w:eastAsia="Times New Roman" w:hAnsi="Arial Narrow"/>
          <w:color w:val="auto"/>
          <w:sz w:val="24"/>
          <w:szCs w:val="24"/>
          <w:lang w:eastAsia="ru-RU"/>
        </w:rPr>
        <w:t>Требования к климатическому исполнению</w:t>
      </w:r>
      <w:bookmarkEnd w:id="249"/>
    </w:p>
    <w:p w14:paraId="7E6B92EF" w14:textId="1F1C5812" w:rsidR="00D01573" w:rsidRPr="0081291D" w:rsidRDefault="00D01573" w:rsidP="00B412AC">
      <w:pPr>
        <w:pStyle w:val="a3"/>
        <w:spacing w:before="120" w:after="120" w:line="300" w:lineRule="auto"/>
        <w:contextualSpacing w:val="0"/>
        <w:jc w:val="both"/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</w:pPr>
      <w:r w:rsidRPr="0081291D"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 xml:space="preserve">Устройство изготавливается в климатическом исполнении УХЛ3 по ГОСТ 15543.1 и ГОСТ 15150: </w:t>
      </w:r>
    </w:p>
    <w:p w14:paraId="7FF0DF38" w14:textId="3D895407" w:rsidR="00D01573" w:rsidRPr="0081291D" w:rsidRDefault="00D01573">
      <w:pPr>
        <w:pStyle w:val="a3"/>
        <w:numPr>
          <w:ilvl w:val="0"/>
          <w:numId w:val="8"/>
        </w:numPr>
        <w:spacing w:after="120"/>
        <w:ind w:left="993" w:hanging="284"/>
        <w:contextualSpacing w:val="0"/>
        <w:rPr>
          <w:rFonts w:ascii="Arial Narrow" w:hAnsi="Arial Narrow"/>
          <w:sz w:val="24"/>
          <w:szCs w:val="24"/>
          <w:lang w:eastAsia="ru-RU"/>
        </w:rPr>
      </w:pPr>
      <w:r w:rsidRPr="0081291D">
        <w:rPr>
          <w:rFonts w:ascii="Arial Narrow" w:hAnsi="Arial Narrow"/>
          <w:sz w:val="24"/>
          <w:szCs w:val="24"/>
          <w:lang w:eastAsia="ru-RU"/>
        </w:rPr>
        <w:t>верхнее рабочее значение температуры окружающего воздуха при эксплуатации +</w:t>
      </w:r>
      <w:r w:rsidR="00F87362" w:rsidRPr="0081291D">
        <w:rPr>
          <w:rFonts w:ascii="Arial Narrow" w:hAnsi="Arial Narrow"/>
          <w:sz w:val="24"/>
          <w:szCs w:val="24"/>
          <w:lang w:eastAsia="ru-RU"/>
        </w:rPr>
        <w:t>4</w:t>
      </w:r>
      <w:r w:rsidRPr="0081291D">
        <w:rPr>
          <w:rFonts w:ascii="Arial Narrow" w:hAnsi="Arial Narrow"/>
          <w:sz w:val="24"/>
          <w:szCs w:val="24"/>
          <w:lang w:eastAsia="ru-RU"/>
        </w:rPr>
        <w:t xml:space="preserve">5˚С; </w:t>
      </w:r>
    </w:p>
    <w:p w14:paraId="4847BA31" w14:textId="28D1589E" w:rsidR="00D01573" w:rsidRPr="0081291D" w:rsidRDefault="00D01573">
      <w:pPr>
        <w:pStyle w:val="a3"/>
        <w:numPr>
          <w:ilvl w:val="0"/>
          <w:numId w:val="8"/>
        </w:numPr>
        <w:spacing w:after="120"/>
        <w:ind w:left="993" w:hanging="284"/>
        <w:contextualSpacing w:val="0"/>
        <w:rPr>
          <w:rFonts w:ascii="Arial Narrow" w:hAnsi="Arial Narrow"/>
          <w:sz w:val="24"/>
          <w:szCs w:val="24"/>
          <w:lang w:eastAsia="ru-RU"/>
        </w:rPr>
      </w:pPr>
      <w:r w:rsidRPr="0081291D">
        <w:rPr>
          <w:rFonts w:ascii="Arial Narrow" w:hAnsi="Arial Narrow"/>
          <w:sz w:val="24"/>
          <w:szCs w:val="24"/>
          <w:lang w:eastAsia="ru-RU"/>
        </w:rPr>
        <w:lastRenderedPageBreak/>
        <w:t xml:space="preserve">нижнее рабочее значение температуры окружающего воздуха при эксплуатации минус </w:t>
      </w:r>
      <w:r w:rsidR="00284737" w:rsidRPr="0081291D">
        <w:rPr>
          <w:rFonts w:ascii="Arial Narrow" w:hAnsi="Arial Narrow"/>
          <w:sz w:val="24"/>
          <w:szCs w:val="24"/>
          <w:lang w:eastAsia="ru-RU"/>
        </w:rPr>
        <w:t>4</w:t>
      </w:r>
      <w:r w:rsidRPr="0081291D">
        <w:rPr>
          <w:rFonts w:ascii="Arial Narrow" w:hAnsi="Arial Narrow"/>
          <w:sz w:val="24"/>
          <w:szCs w:val="24"/>
          <w:lang w:eastAsia="ru-RU"/>
        </w:rPr>
        <w:t xml:space="preserve">0˚С; </w:t>
      </w:r>
    </w:p>
    <w:p w14:paraId="65286AE0" w14:textId="250F5048" w:rsidR="00D01573" w:rsidRPr="0081291D" w:rsidRDefault="00D01573">
      <w:pPr>
        <w:pStyle w:val="a3"/>
        <w:numPr>
          <w:ilvl w:val="0"/>
          <w:numId w:val="8"/>
        </w:numPr>
        <w:spacing w:after="120"/>
        <w:ind w:left="993" w:hanging="284"/>
        <w:contextualSpacing w:val="0"/>
        <w:rPr>
          <w:rFonts w:ascii="Arial Narrow" w:hAnsi="Arial Narrow"/>
          <w:sz w:val="24"/>
          <w:szCs w:val="24"/>
          <w:lang w:eastAsia="ru-RU"/>
        </w:rPr>
      </w:pPr>
      <w:r w:rsidRPr="0081291D">
        <w:rPr>
          <w:rFonts w:ascii="Arial Narrow" w:hAnsi="Arial Narrow"/>
          <w:sz w:val="24"/>
          <w:szCs w:val="24"/>
          <w:lang w:eastAsia="ru-RU"/>
        </w:rPr>
        <w:t>относительная влажность при +25˚С – до 98%.</w:t>
      </w:r>
    </w:p>
    <w:p w14:paraId="5C45BFB9" w14:textId="4D94A1C9" w:rsidR="00692E94" w:rsidRPr="0081291D" w:rsidRDefault="00692E94" w:rsidP="00D15D31">
      <w:pPr>
        <w:pStyle w:val="2"/>
        <w:spacing w:before="120" w:after="120" w:line="300" w:lineRule="auto"/>
        <w:ind w:left="709" w:hanging="709"/>
        <w:rPr>
          <w:rFonts w:ascii="Arial Narrow" w:eastAsia="Times New Roman" w:hAnsi="Arial Narrow"/>
          <w:color w:val="auto"/>
          <w:sz w:val="24"/>
          <w:szCs w:val="24"/>
          <w:lang w:eastAsia="ru-RU"/>
        </w:rPr>
      </w:pPr>
      <w:bookmarkStart w:id="250" w:name="_Toc158879637"/>
      <w:r w:rsidRPr="0081291D">
        <w:rPr>
          <w:rFonts w:ascii="Arial Narrow" w:eastAsia="Times New Roman" w:hAnsi="Arial Narrow"/>
          <w:color w:val="auto"/>
          <w:sz w:val="24"/>
          <w:szCs w:val="24"/>
          <w:lang w:eastAsia="ru-RU"/>
        </w:rPr>
        <w:t>Требования к ПЗУ</w:t>
      </w:r>
      <w:r w:rsidR="00F86BA4" w:rsidRPr="0081291D">
        <w:rPr>
          <w:rFonts w:ascii="Arial Narrow" w:eastAsia="Times New Roman" w:hAnsi="Arial Narrow"/>
          <w:color w:val="auto"/>
          <w:sz w:val="24"/>
          <w:szCs w:val="24"/>
          <w:lang w:eastAsia="ru-RU"/>
        </w:rPr>
        <w:t xml:space="preserve"> </w:t>
      </w:r>
      <w:del w:id="251" w:author="Данил Ахатов" w:date="2024-02-14T16:28:00Z">
        <w:r w:rsidR="00F86BA4" w:rsidRPr="0081291D" w:rsidDel="00334D69">
          <w:rPr>
            <w:rFonts w:ascii="Arial Narrow" w:eastAsia="Times New Roman" w:hAnsi="Arial Narrow"/>
            <w:color w:val="auto"/>
            <w:sz w:val="24"/>
            <w:szCs w:val="24"/>
            <w:lang w:eastAsia="ru-RU"/>
          </w:rPr>
          <w:delText xml:space="preserve">Монитора </w:delText>
        </w:r>
      </w:del>
      <w:r w:rsidR="00F86BA4" w:rsidRPr="0081291D">
        <w:rPr>
          <w:rFonts w:ascii="Arial Narrow" w:eastAsia="Times New Roman" w:hAnsi="Arial Narrow"/>
          <w:color w:val="auto"/>
          <w:sz w:val="24"/>
          <w:szCs w:val="24"/>
          <w:lang w:eastAsia="ru-RU"/>
        </w:rPr>
        <w:t>ИКЗ</w:t>
      </w:r>
      <w:bookmarkEnd w:id="250"/>
      <w:r w:rsidRPr="0081291D">
        <w:rPr>
          <w:rFonts w:ascii="Arial Narrow" w:eastAsia="Times New Roman" w:hAnsi="Arial Narrow"/>
          <w:color w:val="auto"/>
          <w:sz w:val="24"/>
          <w:szCs w:val="24"/>
          <w:lang w:eastAsia="ru-RU"/>
        </w:rPr>
        <w:t xml:space="preserve"> </w:t>
      </w:r>
    </w:p>
    <w:p w14:paraId="167800D1" w14:textId="77777777" w:rsidR="00692E94" w:rsidRPr="0081291D" w:rsidRDefault="00692E94" w:rsidP="00E76677">
      <w:pPr>
        <w:spacing w:before="120" w:after="120" w:line="300" w:lineRule="auto"/>
        <w:ind w:firstLine="709"/>
        <w:jc w:val="both"/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</w:pPr>
      <w:r w:rsidRPr="0081291D"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>ПЗУ устройства должна обеспечивать хранение:</w:t>
      </w:r>
    </w:p>
    <w:p w14:paraId="4CF4109B" w14:textId="77B0FD62" w:rsidR="00692E94" w:rsidRPr="0081291D" w:rsidRDefault="00692E94" w:rsidP="00E641CA">
      <w:pPr>
        <w:pStyle w:val="a3"/>
        <w:widowControl w:val="0"/>
        <w:numPr>
          <w:ilvl w:val="0"/>
          <w:numId w:val="12"/>
        </w:numPr>
        <w:spacing w:before="120" w:after="120" w:line="300" w:lineRule="auto"/>
        <w:ind w:left="993" w:hanging="284"/>
        <w:jc w:val="both"/>
        <w:rPr>
          <w:rFonts w:ascii="Arial Narrow" w:hAnsi="Arial Narrow"/>
          <w:sz w:val="24"/>
          <w:szCs w:val="24"/>
          <w:lang w:eastAsia="ru-RU"/>
        </w:rPr>
      </w:pPr>
      <w:r w:rsidRPr="0081291D">
        <w:rPr>
          <w:rFonts w:ascii="Arial Narrow" w:hAnsi="Arial Narrow"/>
          <w:sz w:val="24"/>
          <w:szCs w:val="24"/>
          <w:lang w:eastAsia="ru-RU"/>
        </w:rPr>
        <w:t xml:space="preserve">Прошивки </w:t>
      </w:r>
      <w:r w:rsidR="00283A7C" w:rsidRPr="0081291D">
        <w:rPr>
          <w:rFonts w:ascii="Arial Narrow" w:hAnsi="Arial Narrow"/>
          <w:sz w:val="24"/>
          <w:szCs w:val="24"/>
          <w:lang w:eastAsia="ru-RU"/>
        </w:rPr>
        <w:t>устройства</w:t>
      </w:r>
      <w:r w:rsidRPr="0081291D">
        <w:rPr>
          <w:rFonts w:ascii="Arial Narrow" w:hAnsi="Arial Narrow"/>
          <w:sz w:val="24"/>
          <w:szCs w:val="24"/>
          <w:lang w:eastAsia="ru-RU"/>
        </w:rPr>
        <w:t>;</w:t>
      </w:r>
    </w:p>
    <w:p w14:paraId="1180DC38" w14:textId="77C5EAA6" w:rsidR="00692E94" w:rsidRPr="0081291D" w:rsidRDefault="00692E94" w:rsidP="00E641CA">
      <w:pPr>
        <w:pStyle w:val="a3"/>
        <w:widowControl w:val="0"/>
        <w:numPr>
          <w:ilvl w:val="0"/>
          <w:numId w:val="12"/>
        </w:numPr>
        <w:spacing w:before="120" w:after="120" w:line="300" w:lineRule="auto"/>
        <w:ind w:left="993" w:hanging="284"/>
        <w:jc w:val="both"/>
        <w:rPr>
          <w:rFonts w:ascii="Arial Narrow" w:hAnsi="Arial Narrow"/>
          <w:sz w:val="24"/>
          <w:szCs w:val="24"/>
          <w:lang w:eastAsia="ru-RU"/>
        </w:rPr>
      </w:pPr>
      <w:r w:rsidRPr="0081291D">
        <w:rPr>
          <w:rFonts w:ascii="Arial Narrow" w:hAnsi="Arial Narrow"/>
          <w:sz w:val="24"/>
          <w:szCs w:val="24"/>
          <w:lang w:eastAsia="ru-RU"/>
        </w:rPr>
        <w:t xml:space="preserve">Файлов конфигурации </w:t>
      </w:r>
      <w:r w:rsidR="00283A7C" w:rsidRPr="0081291D">
        <w:rPr>
          <w:rFonts w:ascii="Arial Narrow" w:hAnsi="Arial Narrow"/>
          <w:sz w:val="24"/>
          <w:szCs w:val="24"/>
          <w:lang w:eastAsia="ru-RU"/>
        </w:rPr>
        <w:t>устройства</w:t>
      </w:r>
      <w:r w:rsidRPr="0081291D">
        <w:rPr>
          <w:rFonts w:ascii="Arial Narrow" w:hAnsi="Arial Narrow"/>
          <w:sz w:val="24"/>
          <w:szCs w:val="24"/>
          <w:lang w:eastAsia="ru-RU"/>
        </w:rPr>
        <w:t>;</w:t>
      </w:r>
    </w:p>
    <w:p w14:paraId="2C4DEF22" w14:textId="54A58E6B" w:rsidR="00692E94" w:rsidRPr="0081291D" w:rsidRDefault="00692E94" w:rsidP="00E641CA">
      <w:pPr>
        <w:pStyle w:val="a3"/>
        <w:widowControl w:val="0"/>
        <w:numPr>
          <w:ilvl w:val="0"/>
          <w:numId w:val="12"/>
        </w:numPr>
        <w:spacing w:before="120" w:after="120" w:line="300" w:lineRule="auto"/>
        <w:ind w:left="993" w:hanging="284"/>
        <w:jc w:val="both"/>
        <w:rPr>
          <w:rFonts w:ascii="Arial Narrow" w:hAnsi="Arial Narrow"/>
          <w:sz w:val="24"/>
          <w:szCs w:val="24"/>
          <w:lang w:eastAsia="ru-RU"/>
        </w:rPr>
      </w:pPr>
      <w:r w:rsidRPr="0081291D">
        <w:rPr>
          <w:rFonts w:ascii="Arial Narrow" w:hAnsi="Arial Narrow"/>
          <w:sz w:val="24"/>
          <w:szCs w:val="24"/>
          <w:lang w:eastAsia="ru-RU"/>
        </w:rPr>
        <w:t xml:space="preserve">Файлов уставок </w:t>
      </w:r>
      <w:r w:rsidR="00283A7C" w:rsidRPr="0081291D">
        <w:rPr>
          <w:rFonts w:ascii="Arial Narrow" w:hAnsi="Arial Narrow"/>
          <w:sz w:val="24"/>
          <w:szCs w:val="24"/>
          <w:lang w:eastAsia="ru-RU"/>
        </w:rPr>
        <w:t>устройства</w:t>
      </w:r>
      <w:r w:rsidRPr="0081291D">
        <w:rPr>
          <w:rFonts w:ascii="Arial Narrow" w:hAnsi="Arial Narrow"/>
          <w:sz w:val="24"/>
          <w:szCs w:val="24"/>
          <w:lang w:eastAsia="ru-RU"/>
        </w:rPr>
        <w:t>;</w:t>
      </w:r>
    </w:p>
    <w:p w14:paraId="52928961" w14:textId="5D9398A7" w:rsidR="00F86BA4" w:rsidRDefault="00F86BA4" w:rsidP="00F86BA4">
      <w:pPr>
        <w:pStyle w:val="a3"/>
        <w:widowControl w:val="0"/>
        <w:numPr>
          <w:ilvl w:val="0"/>
          <w:numId w:val="12"/>
        </w:numPr>
        <w:spacing w:before="120" w:after="120" w:line="300" w:lineRule="auto"/>
        <w:ind w:left="993" w:hanging="284"/>
        <w:jc w:val="both"/>
        <w:rPr>
          <w:ins w:id="252" w:author="Данил Ахатов" w:date="2024-02-14T16:28:00Z"/>
          <w:rFonts w:ascii="Arial Narrow" w:hAnsi="Arial Narrow"/>
          <w:sz w:val="24"/>
          <w:szCs w:val="24"/>
          <w:lang w:eastAsia="ru-RU"/>
        </w:rPr>
      </w:pPr>
      <w:r w:rsidRPr="0081291D">
        <w:rPr>
          <w:rFonts w:ascii="Arial Narrow" w:hAnsi="Arial Narrow"/>
          <w:sz w:val="24"/>
          <w:szCs w:val="24"/>
          <w:lang w:eastAsia="ru-RU"/>
        </w:rPr>
        <w:t>Журнал событий устройства</w:t>
      </w:r>
      <w:ins w:id="253" w:author="Данил Ахатов" w:date="2024-02-14T16:29:00Z">
        <w:r w:rsidR="00334D69">
          <w:rPr>
            <w:rFonts w:ascii="Arial Narrow" w:hAnsi="Arial Narrow"/>
            <w:sz w:val="24"/>
            <w:szCs w:val="24"/>
            <w:lang w:eastAsia="ru-RU"/>
          </w:rPr>
          <w:t>;</w:t>
        </w:r>
      </w:ins>
      <w:del w:id="254" w:author="Данил Ахатов" w:date="2024-02-14T16:29:00Z">
        <w:r w:rsidRPr="0081291D" w:rsidDel="00334D69">
          <w:rPr>
            <w:rFonts w:ascii="Arial Narrow" w:hAnsi="Arial Narrow"/>
            <w:sz w:val="24"/>
            <w:szCs w:val="24"/>
            <w:lang w:eastAsia="ru-RU"/>
          </w:rPr>
          <w:delText>.</w:delText>
        </w:r>
      </w:del>
    </w:p>
    <w:p w14:paraId="0247263A" w14:textId="224B678A" w:rsidR="00334D69" w:rsidRPr="0081291D" w:rsidDel="00334D69" w:rsidRDefault="00334D69" w:rsidP="00F86BA4">
      <w:pPr>
        <w:pStyle w:val="a3"/>
        <w:widowControl w:val="0"/>
        <w:numPr>
          <w:ilvl w:val="0"/>
          <w:numId w:val="12"/>
        </w:numPr>
        <w:spacing w:before="120" w:after="120" w:line="300" w:lineRule="auto"/>
        <w:ind w:left="993" w:hanging="284"/>
        <w:jc w:val="both"/>
        <w:rPr>
          <w:del w:id="255" w:author="Данил Ахатов" w:date="2024-02-14T16:31:00Z"/>
          <w:rFonts w:ascii="Arial Narrow" w:hAnsi="Arial Narrow"/>
          <w:sz w:val="24"/>
          <w:szCs w:val="24"/>
          <w:lang w:eastAsia="ru-RU"/>
        </w:rPr>
      </w:pPr>
      <w:ins w:id="256" w:author="Данил Ахатов" w:date="2024-02-14T16:29:00Z">
        <w:r>
          <w:rPr>
            <w:rFonts w:ascii="Arial Narrow" w:hAnsi="Arial Narrow"/>
            <w:sz w:val="24"/>
            <w:szCs w:val="24"/>
            <w:lang w:eastAsia="ru-RU"/>
          </w:rPr>
          <w:t>Осциллограммы.</w:t>
        </w:r>
      </w:ins>
    </w:p>
    <w:p w14:paraId="569FC865" w14:textId="77777777" w:rsidR="00F86BA4" w:rsidRPr="00334D69" w:rsidRDefault="00F86BA4" w:rsidP="00334D69">
      <w:pPr>
        <w:pStyle w:val="a3"/>
        <w:widowControl w:val="0"/>
        <w:spacing w:before="120" w:after="120" w:line="300" w:lineRule="auto"/>
        <w:ind w:left="993"/>
        <w:jc w:val="both"/>
        <w:rPr>
          <w:rFonts w:ascii="Arial Narrow" w:hAnsi="Arial Narrow"/>
          <w:sz w:val="24"/>
          <w:szCs w:val="24"/>
          <w:lang w:eastAsia="ru-RU"/>
          <w:rPrChange w:id="257" w:author="Данил Ахатов" w:date="2024-02-14T16:31:00Z">
            <w:rPr>
              <w:lang w:eastAsia="ru-RU"/>
            </w:rPr>
          </w:rPrChange>
        </w:rPr>
      </w:pPr>
    </w:p>
    <w:p w14:paraId="4136D78E" w14:textId="05F5B9E5" w:rsidR="00A8350E" w:rsidRPr="0081291D" w:rsidRDefault="00A8350E" w:rsidP="00E76677">
      <w:pPr>
        <w:spacing w:before="120" w:after="120" w:line="300" w:lineRule="auto"/>
        <w:ind w:firstLine="709"/>
        <w:jc w:val="both"/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</w:pPr>
      <w:r w:rsidRPr="0081291D"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>Должна быть возможность получить доступ к этим файлам по любому из интерфейсов связи устройства</w:t>
      </w:r>
      <w:r w:rsidR="00AC5A9A" w:rsidRPr="0081291D"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 xml:space="preserve"> (</w:t>
      </w:r>
      <w:r w:rsidR="00020223" w:rsidRPr="0081291D">
        <w:rPr>
          <w:rFonts w:ascii="Arial Narrow" w:eastAsia="Times New Roman" w:hAnsi="Arial Narrow" w:cs="Tahoma"/>
          <w:color w:val="000000"/>
          <w:kern w:val="0"/>
          <w:sz w:val="24"/>
          <w:szCs w:val="24"/>
          <w:lang w:val="en-US" w:eastAsia="ru-RU"/>
          <w14:ligatures w14:val="none"/>
        </w:rPr>
        <w:t>RS</w:t>
      </w:r>
      <w:r w:rsidR="00020223" w:rsidRPr="0081291D"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 xml:space="preserve">-485, </w:t>
      </w:r>
      <w:r w:rsidR="00020223" w:rsidRPr="0081291D">
        <w:rPr>
          <w:rFonts w:ascii="Arial Narrow" w:eastAsia="Times New Roman" w:hAnsi="Arial Narrow" w:cs="Tahoma"/>
          <w:color w:val="000000"/>
          <w:kern w:val="0"/>
          <w:sz w:val="24"/>
          <w:szCs w:val="24"/>
          <w:lang w:val="en-US" w:eastAsia="ru-RU"/>
          <w14:ligatures w14:val="none"/>
        </w:rPr>
        <w:t>USB</w:t>
      </w:r>
      <w:del w:id="258" w:author="Данил Ахатов" w:date="2024-02-14T16:29:00Z">
        <w:r w:rsidR="00020223" w:rsidRPr="0081291D" w:rsidDel="00334D69">
          <w:rPr>
            <w:rFonts w:ascii="Arial Narrow" w:eastAsia="Times New Roman" w:hAnsi="Arial Narrow" w:cs="Tahoma"/>
            <w:color w:val="000000"/>
            <w:kern w:val="0"/>
            <w:sz w:val="24"/>
            <w:szCs w:val="24"/>
            <w:lang w:eastAsia="ru-RU"/>
            <w14:ligatures w14:val="none"/>
          </w:rPr>
          <w:delText xml:space="preserve">, </w:delText>
        </w:r>
        <w:r w:rsidR="00AC5A9A" w:rsidRPr="0081291D" w:rsidDel="00334D69">
          <w:rPr>
            <w:rFonts w:ascii="Arial Narrow" w:eastAsia="Times New Roman" w:hAnsi="Arial Narrow" w:cs="Tahoma"/>
            <w:color w:val="000000"/>
            <w:kern w:val="0"/>
            <w:sz w:val="24"/>
            <w:szCs w:val="24"/>
            <w:lang w:eastAsia="ru-RU"/>
            <w14:ligatures w14:val="none"/>
          </w:rPr>
          <w:delText>мобильная линия связи</w:delText>
        </w:r>
      </w:del>
      <w:r w:rsidR="00AC5A9A" w:rsidRPr="0081291D"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>)</w:t>
      </w:r>
      <w:r w:rsidR="009702EC" w:rsidRPr="0081291D"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>.</w:t>
      </w:r>
      <w:ins w:id="259" w:author="Данил Ахатов" w:date="2024-02-14T16:29:00Z">
        <w:r w:rsidR="00334D69">
          <w:rPr>
            <w:rFonts w:ascii="Arial Narrow" w:eastAsia="Times New Roman" w:hAnsi="Arial Narrow" w:cs="Tahoma"/>
            <w:color w:val="000000"/>
            <w:kern w:val="0"/>
            <w:sz w:val="24"/>
            <w:szCs w:val="24"/>
            <w:lang w:eastAsia="ru-RU"/>
            <w14:ligatures w14:val="none"/>
          </w:rPr>
          <w:t xml:space="preserve"> У</w:t>
        </w:r>
      </w:ins>
      <w:ins w:id="260" w:author="Данил Ахатов" w:date="2024-02-14T16:30:00Z">
        <w:r w:rsidR="00334D69">
          <w:rPr>
            <w:rFonts w:ascii="Arial Narrow" w:eastAsia="Times New Roman" w:hAnsi="Arial Narrow" w:cs="Tahoma"/>
            <w:color w:val="000000"/>
            <w:kern w:val="0"/>
            <w:sz w:val="24"/>
            <w:szCs w:val="24"/>
            <w:lang w:eastAsia="ru-RU"/>
            <w14:ligatures w14:val="none"/>
          </w:rPr>
          <w:t xml:space="preserve">СПД должен ретранслировать эти данные по мобильной </w:t>
        </w:r>
      </w:ins>
      <w:ins w:id="261" w:author="Данил Ахатов" w:date="2024-02-14T16:31:00Z">
        <w:r w:rsidR="00334D69">
          <w:rPr>
            <w:rFonts w:ascii="Arial Narrow" w:eastAsia="Times New Roman" w:hAnsi="Arial Narrow" w:cs="Tahoma"/>
            <w:color w:val="000000"/>
            <w:kern w:val="0"/>
            <w:sz w:val="24"/>
            <w:szCs w:val="24"/>
            <w:lang w:eastAsia="ru-RU"/>
            <w14:ligatures w14:val="none"/>
          </w:rPr>
          <w:t>линии связи.</w:t>
        </w:r>
      </w:ins>
    </w:p>
    <w:p w14:paraId="189350C2" w14:textId="491B26E8" w:rsidR="00A8350E" w:rsidRPr="0081291D" w:rsidRDefault="00A8350E" w:rsidP="00A8350E">
      <w:pPr>
        <w:spacing w:before="120" w:after="120" w:line="300" w:lineRule="auto"/>
        <w:ind w:firstLine="709"/>
        <w:jc w:val="both"/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</w:pPr>
      <w:r w:rsidRPr="0081291D"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 xml:space="preserve">ПЗУ </w:t>
      </w:r>
      <w:r w:rsidR="00283A7C" w:rsidRPr="0081291D"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>устройства</w:t>
      </w:r>
      <w:r w:rsidRPr="0081291D"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 xml:space="preserve"> должна обеспечивать хранение истории срабатываний не менее 10 </w:t>
      </w:r>
      <w:r w:rsidR="00BB0D72" w:rsidRPr="0081291D"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>журналов с 100</w:t>
      </w:r>
      <w:r w:rsidR="00020223" w:rsidRPr="0081291D"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 xml:space="preserve"> дискретными сигналами</w:t>
      </w:r>
      <w:r w:rsidRPr="0081291D"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>. При превышении этого значения</w:t>
      </w:r>
      <w:r w:rsidR="001E5E42" w:rsidRPr="0081291D"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>,</w:t>
      </w:r>
      <w:r w:rsidRPr="0081291D"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 xml:space="preserve"> запись начинается по кругу, удаляя более старую информацию о срабатываниях.</w:t>
      </w:r>
    </w:p>
    <w:p w14:paraId="729E7FB1" w14:textId="3BCFF569" w:rsidR="00266CBB" w:rsidRPr="0081291D" w:rsidRDefault="00AC5A9A" w:rsidP="00D15D31">
      <w:pPr>
        <w:pStyle w:val="2"/>
        <w:spacing w:before="120" w:after="120" w:line="300" w:lineRule="auto"/>
        <w:ind w:left="709" w:hanging="709"/>
        <w:rPr>
          <w:rFonts w:ascii="Arial Narrow" w:eastAsia="Times New Roman" w:hAnsi="Arial Narrow"/>
          <w:color w:val="auto"/>
          <w:sz w:val="24"/>
          <w:szCs w:val="24"/>
          <w:lang w:eastAsia="ru-RU"/>
        </w:rPr>
      </w:pPr>
      <w:bookmarkStart w:id="262" w:name="_Toc158879638"/>
      <w:r w:rsidRPr="0081291D">
        <w:rPr>
          <w:rFonts w:ascii="Arial Narrow" w:eastAsia="Times New Roman" w:hAnsi="Arial Narrow"/>
          <w:color w:val="auto"/>
          <w:sz w:val="24"/>
          <w:szCs w:val="24"/>
          <w:lang w:eastAsia="ru-RU"/>
        </w:rPr>
        <w:t>И</w:t>
      </w:r>
      <w:r w:rsidR="00A767AB" w:rsidRPr="0081291D">
        <w:rPr>
          <w:rFonts w:ascii="Arial Narrow" w:eastAsia="Times New Roman" w:hAnsi="Arial Narrow"/>
          <w:color w:val="auto"/>
          <w:sz w:val="24"/>
          <w:szCs w:val="24"/>
          <w:lang w:eastAsia="ru-RU"/>
        </w:rPr>
        <w:t>ндикация</w:t>
      </w:r>
      <w:r w:rsidRPr="0081291D">
        <w:rPr>
          <w:rFonts w:ascii="Arial Narrow" w:eastAsia="Times New Roman" w:hAnsi="Arial Narrow"/>
          <w:color w:val="auto"/>
          <w:sz w:val="24"/>
          <w:szCs w:val="24"/>
          <w:lang w:eastAsia="ru-RU"/>
        </w:rPr>
        <w:t xml:space="preserve"> устройства</w:t>
      </w:r>
      <w:bookmarkEnd w:id="262"/>
    </w:p>
    <w:p w14:paraId="4F16E64E" w14:textId="7FF5F2A5" w:rsidR="00F90247" w:rsidRPr="0081291D" w:rsidRDefault="00AC5A9A" w:rsidP="00F90247">
      <w:pPr>
        <w:spacing w:before="120" w:after="120" w:line="300" w:lineRule="auto"/>
        <w:ind w:firstLine="851"/>
        <w:jc w:val="both"/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</w:pPr>
      <w:r w:rsidRPr="0081291D"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 xml:space="preserve">В устройстве </w:t>
      </w:r>
      <w:r w:rsidR="00757C8C" w:rsidRPr="0081291D"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 xml:space="preserve">при возникновении КЗ или ОЗЗ на линии </w:t>
      </w:r>
      <w:r w:rsidRPr="0081291D"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>должно быть предусмотрено два типа индикации – выпадающий блинкер и мигание/свечение светодиодов.</w:t>
      </w:r>
      <w:r w:rsidR="00E92771" w:rsidRPr="0081291D"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 xml:space="preserve"> </w:t>
      </w:r>
      <w:r w:rsidR="00757C8C" w:rsidRPr="0081291D"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>В настройках устройства должна быть предусмотрена возможность выбора режима мигания светодиодов и цвета светодиодов.</w:t>
      </w:r>
    </w:p>
    <w:p w14:paraId="172701D0" w14:textId="25F50C6C" w:rsidR="00054C98" w:rsidRPr="0081291D" w:rsidRDefault="00054C98" w:rsidP="00F90247">
      <w:pPr>
        <w:spacing w:before="120" w:after="120" w:line="300" w:lineRule="auto"/>
        <w:ind w:firstLine="851"/>
        <w:jc w:val="both"/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</w:pPr>
      <w:r w:rsidRPr="0081291D"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 xml:space="preserve">Светодиодов должно быть </w:t>
      </w:r>
      <w:r w:rsidR="00871D5A" w:rsidRPr="0081291D"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>4</w:t>
      </w:r>
      <w:r w:rsidRPr="0081291D"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>, расположенных на нижней плате индикации. Цвет всех светодиодов пользователь должен быть способен изменить через конфигуратор.</w:t>
      </w:r>
    </w:p>
    <w:p w14:paraId="3B9E01A8" w14:textId="6A047850" w:rsidR="00883CA1" w:rsidRPr="0081291D" w:rsidRDefault="00883CA1" w:rsidP="00883CA1">
      <w:pPr>
        <w:spacing w:before="120" w:after="120" w:line="300" w:lineRule="auto"/>
        <w:ind w:firstLine="851"/>
        <w:jc w:val="both"/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</w:pPr>
      <w:r w:rsidRPr="0081291D"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>При различных видах повреждений, будет различная светодиодная индикация, по умолчанию установлен следующий цвет индикации:</w:t>
      </w:r>
    </w:p>
    <w:p w14:paraId="37B25902" w14:textId="350F39B2" w:rsidR="00883CA1" w:rsidRPr="0081291D" w:rsidRDefault="00883CA1" w:rsidP="00883CA1">
      <w:pPr>
        <w:pStyle w:val="a3"/>
        <w:numPr>
          <w:ilvl w:val="0"/>
          <w:numId w:val="2"/>
        </w:numPr>
        <w:spacing w:before="120" w:after="120" w:line="300" w:lineRule="auto"/>
        <w:ind w:left="993" w:hanging="284"/>
        <w:contextualSpacing w:val="0"/>
        <w:jc w:val="both"/>
        <w:rPr>
          <w:rFonts w:ascii="Arial Narrow" w:eastAsia="Times New Roman" w:hAnsi="Arial Narrow" w:cs="Times New Roman"/>
          <w:kern w:val="0"/>
          <w:sz w:val="24"/>
          <w:szCs w:val="24"/>
          <w:lang w:eastAsia="ru-RU"/>
          <w14:ligatures w14:val="none"/>
        </w:rPr>
      </w:pPr>
      <w:r w:rsidRPr="0081291D">
        <w:rPr>
          <w:rFonts w:ascii="Arial Narrow" w:eastAsia="Times New Roman" w:hAnsi="Arial Narrow" w:cs="Times New Roman"/>
          <w:kern w:val="0"/>
          <w:sz w:val="24"/>
          <w:szCs w:val="24"/>
          <w:lang w:eastAsia="ru-RU"/>
          <w14:ligatures w14:val="none"/>
        </w:rPr>
        <w:t>Не устранившееся КЗ: мигание красного светодиода</w:t>
      </w:r>
      <w:r w:rsidR="00F73407" w:rsidRPr="0081291D">
        <w:rPr>
          <w:rFonts w:ascii="Arial Narrow" w:eastAsia="Times New Roman" w:hAnsi="Arial Narrow" w:cs="Times New Roman"/>
          <w:kern w:val="0"/>
          <w:sz w:val="24"/>
          <w:szCs w:val="24"/>
          <w:lang w:eastAsia="ru-RU"/>
          <w14:ligatures w14:val="none"/>
        </w:rPr>
        <w:t xml:space="preserve"> той фазы, на которой произошло КЗ</w:t>
      </w:r>
      <w:r w:rsidRPr="0081291D">
        <w:rPr>
          <w:rFonts w:ascii="Arial Narrow" w:eastAsia="Times New Roman" w:hAnsi="Arial Narrow" w:cs="Times New Roman"/>
          <w:kern w:val="0"/>
          <w:sz w:val="24"/>
          <w:szCs w:val="24"/>
          <w:lang w:eastAsia="ru-RU"/>
          <w14:ligatures w14:val="none"/>
        </w:rPr>
        <w:t xml:space="preserve"> с частотой 1 Гц</w:t>
      </w:r>
      <w:r w:rsidR="00195571" w:rsidRPr="0081291D">
        <w:rPr>
          <w:rFonts w:ascii="Arial Narrow" w:eastAsia="Times New Roman" w:hAnsi="Arial Narrow" w:cs="Times New Roman"/>
          <w:kern w:val="0"/>
          <w:sz w:val="24"/>
          <w:szCs w:val="24"/>
          <w:lang w:eastAsia="ru-RU"/>
          <w14:ligatures w14:val="none"/>
        </w:rPr>
        <w:t>;</w:t>
      </w:r>
    </w:p>
    <w:p w14:paraId="500D666F" w14:textId="07781340" w:rsidR="00883CA1" w:rsidRPr="0081291D" w:rsidRDefault="00883CA1" w:rsidP="00883CA1">
      <w:pPr>
        <w:pStyle w:val="a3"/>
        <w:numPr>
          <w:ilvl w:val="0"/>
          <w:numId w:val="2"/>
        </w:numPr>
        <w:spacing w:before="120" w:after="120" w:line="300" w:lineRule="auto"/>
        <w:ind w:left="993" w:hanging="284"/>
        <w:contextualSpacing w:val="0"/>
        <w:jc w:val="both"/>
        <w:rPr>
          <w:rFonts w:ascii="Arial Narrow" w:eastAsia="Times New Roman" w:hAnsi="Arial Narrow" w:cs="Times New Roman"/>
          <w:kern w:val="0"/>
          <w:sz w:val="24"/>
          <w:szCs w:val="24"/>
          <w:lang w:eastAsia="ru-RU"/>
          <w14:ligatures w14:val="none"/>
        </w:rPr>
      </w:pPr>
      <w:r w:rsidRPr="0081291D">
        <w:rPr>
          <w:rFonts w:ascii="Arial Narrow" w:eastAsia="Times New Roman" w:hAnsi="Arial Narrow" w:cs="Times New Roman"/>
          <w:kern w:val="0"/>
          <w:sz w:val="24"/>
          <w:szCs w:val="24"/>
          <w:lang w:eastAsia="ru-RU"/>
          <w14:ligatures w14:val="none"/>
        </w:rPr>
        <w:t xml:space="preserve">Устранившееся КЗ: </w:t>
      </w:r>
      <w:r w:rsidR="00F47D9E" w:rsidRPr="0081291D">
        <w:rPr>
          <w:rFonts w:ascii="Arial Narrow" w:eastAsia="Times New Roman" w:hAnsi="Arial Narrow" w:cs="Times New Roman"/>
          <w:kern w:val="0"/>
          <w:sz w:val="24"/>
          <w:szCs w:val="24"/>
          <w:lang w:eastAsia="ru-RU"/>
          <w14:ligatures w14:val="none"/>
        </w:rPr>
        <w:t>поочередное</w:t>
      </w:r>
      <w:r w:rsidR="00F73407" w:rsidRPr="0081291D">
        <w:rPr>
          <w:rFonts w:ascii="Arial Narrow" w:eastAsia="Times New Roman" w:hAnsi="Arial Narrow" w:cs="Times New Roman"/>
          <w:kern w:val="0"/>
          <w:sz w:val="24"/>
          <w:szCs w:val="24"/>
          <w:lang w:eastAsia="ru-RU"/>
          <w14:ligatures w14:val="none"/>
        </w:rPr>
        <w:t xml:space="preserve"> </w:t>
      </w:r>
      <w:r w:rsidRPr="0081291D">
        <w:rPr>
          <w:rFonts w:ascii="Arial Narrow" w:eastAsia="Times New Roman" w:hAnsi="Arial Narrow" w:cs="Times New Roman"/>
          <w:kern w:val="0"/>
          <w:sz w:val="24"/>
          <w:szCs w:val="24"/>
          <w:lang w:eastAsia="ru-RU"/>
          <w14:ligatures w14:val="none"/>
        </w:rPr>
        <w:t xml:space="preserve">мигание </w:t>
      </w:r>
      <w:r w:rsidR="00F73407" w:rsidRPr="0081291D">
        <w:rPr>
          <w:rFonts w:ascii="Arial Narrow" w:eastAsia="Times New Roman" w:hAnsi="Arial Narrow" w:cs="Times New Roman"/>
          <w:kern w:val="0"/>
          <w:sz w:val="24"/>
          <w:szCs w:val="24"/>
          <w:lang w:eastAsia="ru-RU"/>
          <w14:ligatures w14:val="none"/>
        </w:rPr>
        <w:t>красно-</w:t>
      </w:r>
      <w:r w:rsidRPr="0081291D">
        <w:rPr>
          <w:rFonts w:ascii="Arial Narrow" w:eastAsia="Times New Roman" w:hAnsi="Arial Narrow" w:cs="Times New Roman"/>
          <w:kern w:val="0"/>
          <w:sz w:val="24"/>
          <w:szCs w:val="24"/>
          <w:lang w:eastAsia="ru-RU"/>
          <w14:ligatures w14:val="none"/>
        </w:rPr>
        <w:t>зеленого светодиода</w:t>
      </w:r>
      <w:r w:rsidR="00802E90" w:rsidRPr="0081291D">
        <w:rPr>
          <w:rFonts w:ascii="Arial Narrow" w:eastAsia="Times New Roman" w:hAnsi="Arial Narrow" w:cs="Times New Roman"/>
          <w:kern w:val="0"/>
          <w:sz w:val="24"/>
          <w:szCs w:val="24"/>
          <w:lang w:eastAsia="ru-RU"/>
          <w14:ligatures w14:val="none"/>
        </w:rPr>
        <w:t xml:space="preserve"> той фазы, на которой произошло КЗ</w:t>
      </w:r>
      <w:r w:rsidRPr="0081291D">
        <w:rPr>
          <w:rFonts w:ascii="Arial Narrow" w:eastAsia="Times New Roman" w:hAnsi="Arial Narrow" w:cs="Times New Roman"/>
          <w:kern w:val="0"/>
          <w:sz w:val="24"/>
          <w:szCs w:val="24"/>
          <w:lang w:eastAsia="ru-RU"/>
          <w14:ligatures w14:val="none"/>
        </w:rPr>
        <w:t xml:space="preserve"> с частотой 1 Гц</w:t>
      </w:r>
      <w:r w:rsidR="00195571" w:rsidRPr="0081291D">
        <w:rPr>
          <w:rFonts w:ascii="Arial Narrow" w:eastAsia="Times New Roman" w:hAnsi="Arial Narrow" w:cs="Times New Roman"/>
          <w:kern w:val="0"/>
          <w:sz w:val="24"/>
          <w:szCs w:val="24"/>
          <w:lang w:eastAsia="ru-RU"/>
          <w14:ligatures w14:val="none"/>
        </w:rPr>
        <w:t>;</w:t>
      </w:r>
    </w:p>
    <w:p w14:paraId="2D1F9FD2" w14:textId="0DCA8924" w:rsidR="00883CA1" w:rsidRPr="0081291D" w:rsidRDefault="00883CA1" w:rsidP="00883CA1">
      <w:pPr>
        <w:pStyle w:val="a3"/>
        <w:numPr>
          <w:ilvl w:val="0"/>
          <w:numId w:val="2"/>
        </w:numPr>
        <w:spacing w:before="120" w:after="120" w:line="300" w:lineRule="auto"/>
        <w:ind w:left="993" w:hanging="284"/>
        <w:contextualSpacing w:val="0"/>
        <w:jc w:val="both"/>
        <w:rPr>
          <w:rFonts w:ascii="Arial Narrow" w:eastAsia="Times New Roman" w:hAnsi="Arial Narrow" w:cs="Times New Roman"/>
          <w:kern w:val="0"/>
          <w:sz w:val="24"/>
          <w:szCs w:val="24"/>
          <w:lang w:eastAsia="ru-RU"/>
          <w14:ligatures w14:val="none"/>
        </w:rPr>
      </w:pPr>
      <w:r w:rsidRPr="0081291D">
        <w:rPr>
          <w:rFonts w:ascii="Arial Narrow" w:eastAsia="Times New Roman" w:hAnsi="Arial Narrow" w:cs="Times New Roman"/>
          <w:kern w:val="0"/>
          <w:sz w:val="24"/>
          <w:szCs w:val="24"/>
          <w:lang w:eastAsia="ru-RU"/>
          <w14:ligatures w14:val="none"/>
        </w:rPr>
        <w:t>ОЗЗ</w:t>
      </w:r>
      <w:r w:rsidR="00195571" w:rsidRPr="0081291D">
        <w:rPr>
          <w:rFonts w:ascii="Arial Narrow" w:eastAsia="Times New Roman" w:hAnsi="Arial Narrow" w:cs="Times New Roman"/>
          <w:kern w:val="0"/>
          <w:sz w:val="24"/>
          <w:szCs w:val="24"/>
          <w:lang w:eastAsia="ru-RU"/>
          <w14:ligatures w14:val="none"/>
        </w:rPr>
        <w:t xml:space="preserve"> перед собой</w:t>
      </w:r>
      <w:r w:rsidRPr="0081291D">
        <w:rPr>
          <w:rFonts w:ascii="Arial Narrow" w:eastAsia="Times New Roman" w:hAnsi="Arial Narrow" w:cs="Times New Roman"/>
          <w:kern w:val="0"/>
          <w:sz w:val="24"/>
          <w:szCs w:val="24"/>
          <w:lang w:eastAsia="ru-RU"/>
          <w14:ligatures w14:val="none"/>
        </w:rPr>
        <w:t xml:space="preserve">: мигание </w:t>
      </w:r>
      <w:r w:rsidR="00F47D9E" w:rsidRPr="0081291D">
        <w:rPr>
          <w:rFonts w:ascii="Arial Narrow" w:eastAsia="Times New Roman" w:hAnsi="Arial Narrow" w:cs="Times New Roman"/>
          <w:kern w:val="0"/>
          <w:sz w:val="24"/>
          <w:szCs w:val="24"/>
          <w:lang w:eastAsia="ru-RU"/>
          <w14:ligatures w14:val="none"/>
        </w:rPr>
        <w:t>желтого</w:t>
      </w:r>
      <w:r w:rsidRPr="0081291D">
        <w:rPr>
          <w:rFonts w:ascii="Arial Narrow" w:eastAsia="Times New Roman" w:hAnsi="Arial Narrow" w:cs="Times New Roman"/>
          <w:kern w:val="0"/>
          <w:sz w:val="24"/>
          <w:szCs w:val="24"/>
          <w:lang w:eastAsia="ru-RU"/>
          <w14:ligatures w14:val="none"/>
        </w:rPr>
        <w:t xml:space="preserve"> светодиода с частотой 1 Гц</w:t>
      </w:r>
      <w:r w:rsidR="00195571" w:rsidRPr="0081291D">
        <w:rPr>
          <w:rFonts w:ascii="Arial Narrow" w:eastAsia="Times New Roman" w:hAnsi="Arial Narrow" w:cs="Times New Roman"/>
          <w:kern w:val="0"/>
          <w:sz w:val="24"/>
          <w:szCs w:val="24"/>
          <w:lang w:eastAsia="ru-RU"/>
          <w14:ligatures w14:val="none"/>
        </w:rPr>
        <w:t>;</w:t>
      </w:r>
    </w:p>
    <w:p w14:paraId="06587F8C" w14:textId="693393B5" w:rsidR="00195571" w:rsidRPr="0081291D" w:rsidDel="00544B45" w:rsidRDefault="00195571" w:rsidP="00883CA1">
      <w:pPr>
        <w:pStyle w:val="a3"/>
        <w:numPr>
          <w:ilvl w:val="0"/>
          <w:numId w:val="2"/>
        </w:numPr>
        <w:spacing w:before="120" w:after="120" w:line="300" w:lineRule="auto"/>
        <w:ind w:left="993" w:hanging="284"/>
        <w:contextualSpacing w:val="0"/>
        <w:jc w:val="both"/>
        <w:rPr>
          <w:del w:id="263" w:author="Данил Ахатов" w:date="2024-02-14T16:46:00Z"/>
          <w:rFonts w:ascii="Arial Narrow" w:eastAsia="Times New Roman" w:hAnsi="Arial Narrow" w:cs="Times New Roman"/>
          <w:kern w:val="0"/>
          <w:sz w:val="24"/>
          <w:szCs w:val="24"/>
          <w:lang w:eastAsia="ru-RU"/>
          <w14:ligatures w14:val="none"/>
        </w:rPr>
      </w:pPr>
      <w:del w:id="264" w:author="Данил Ахатов" w:date="2024-02-14T16:46:00Z">
        <w:r w:rsidRPr="0081291D" w:rsidDel="00544B45">
          <w:rPr>
            <w:rFonts w:ascii="Arial Narrow" w:eastAsia="Times New Roman" w:hAnsi="Arial Narrow" w:cs="Times New Roman"/>
            <w:kern w:val="0"/>
            <w:sz w:val="24"/>
            <w:szCs w:val="24"/>
            <w:lang w:eastAsia="ru-RU"/>
            <w14:ligatures w14:val="none"/>
          </w:rPr>
          <w:delText xml:space="preserve">ОЗЗ за спиной: поочередное мигание </w:delText>
        </w:r>
        <w:r w:rsidR="00F47D9E" w:rsidRPr="0081291D" w:rsidDel="00544B45">
          <w:rPr>
            <w:rFonts w:ascii="Arial Narrow" w:eastAsia="Times New Roman" w:hAnsi="Arial Narrow" w:cs="Times New Roman"/>
            <w:kern w:val="0"/>
            <w:sz w:val="24"/>
            <w:szCs w:val="24"/>
            <w:lang w:eastAsia="ru-RU"/>
            <w14:ligatures w14:val="none"/>
          </w:rPr>
          <w:delText>желтого</w:delText>
        </w:r>
        <w:r w:rsidRPr="0081291D" w:rsidDel="00544B45">
          <w:rPr>
            <w:rFonts w:ascii="Arial Narrow" w:eastAsia="Times New Roman" w:hAnsi="Arial Narrow" w:cs="Times New Roman"/>
            <w:kern w:val="0"/>
            <w:sz w:val="24"/>
            <w:szCs w:val="24"/>
            <w:lang w:eastAsia="ru-RU"/>
            <w14:ligatures w14:val="none"/>
          </w:rPr>
          <w:delText xml:space="preserve"> и </w:delText>
        </w:r>
        <w:r w:rsidR="00F47D9E" w:rsidRPr="0081291D" w:rsidDel="00544B45">
          <w:rPr>
            <w:rFonts w:ascii="Arial Narrow" w:eastAsia="Times New Roman" w:hAnsi="Arial Narrow" w:cs="Times New Roman"/>
            <w:kern w:val="0"/>
            <w:sz w:val="24"/>
            <w:szCs w:val="24"/>
            <w:lang w:eastAsia="ru-RU"/>
            <w14:ligatures w14:val="none"/>
          </w:rPr>
          <w:delText>красного</w:delText>
        </w:r>
        <w:r w:rsidRPr="0081291D" w:rsidDel="00544B45">
          <w:rPr>
            <w:rFonts w:ascii="Arial Narrow" w:eastAsia="Times New Roman" w:hAnsi="Arial Narrow" w:cs="Times New Roman"/>
            <w:kern w:val="0"/>
            <w:sz w:val="24"/>
            <w:szCs w:val="24"/>
            <w:lang w:eastAsia="ru-RU"/>
            <w14:ligatures w14:val="none"/>
          </w:rPr>
          <w:delText xml:space="preserve"> светодиода с частотой 1 Гц;</w:delText>
        </w:r>
      </w:del>
    </w:p>
    <w:p w14:paraId="2EA59DC1" w14:textId="29EFC611" w:rsidR="00883CA1" w:rsidRPr="0081291D" w:rsidRDefault="00883CA1" w:rsidP="009668A4">
      <w:pPr>
        <w:spacing w:before="120" w:after="120" w:line="300" w:lineRule="auto"/>
        <w:ind w:firstLine="851"/>
        <w:jc w:val="both"/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</w:pPr>
      <w:r w:rsidRPr="0081291D"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>При</w:t>
      </w:r>
      <w:r w:rsidR="009668A4" w:rsidRPr="0081291D"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 xml:space="preserve"> низком заряде батареи </w:t>
      </w:r>
      <w:r w:rsidR="004F25BB" w:rsidRPr="0081291D"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 xml:space="preserve">будет </w:t>
      </w:r>
      <w:r w:rsidR="009668A4" w:rsidRPr="0081291D"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 xml:space="preserve">происходить мигание желтого светодиода с частотой </w:t>
      </w:r>
      <w:ins w:id="265" w:author="Данил Ахатов" w:date="2024-02-14T17:05:00Z">
        <w:r w:rsidR="004F60F1">
          <w:rPr>
            <w:rFonts w:ascii="Arial Narrow" w:eastAsia="Times New Roman" w:hAnsi="Arial Narrow" w:cs="Tahoma"/>
            <w:color w:val="000000"/>
            <w:kern w:val="0"/>
            <w:sz w:val="24"/>
            <w:szCs w:val="24"/>
            <w:lang w:eastAsia="ru-RU"/>
            <w14:ligatures w14:val="none"/>
          </w:rPr>
          <w:t>0,5</w:t>
        </w:r>
      </w:ins>
      <w:del w:id="266" w:author="Данил Ахатов" w:date="2024-02-14T17:05:00Z">
        <w:r w:rsidR="009668A4" w:rsidRPr="0081291D" w:rsidDel="004F60F1">
          <w:rPr>
            <w:rFonts w:ascii="Arial Narrow" w:eastAsia="Times New Roman" w:hAnsi="Arial Narrow" w:cs="Tahoma"/>
            <w:color w:val="000000"/>
            <w:kern w:val="0"/>
            <w:sz w:val="24"/>
            <w:szCs w:val="24"/>
            <w:lang w:eastAsia="ru-RU"/>
            <w14:ligatures w14:val="none"/>
          </w:rPr>
          <w:delText>10</w:delText>
        </w:r>
      </w:del>
      <w:r w:rsidR="009668A4" w:rsidRPr="0081291D"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 xml:space="preserve"> Гц.</w:t>
      </w:r>
    </w:p>
    <w:p w14:paraId="0CAE083E" w14:textId="7C1E35E8" w:rsidR="00883CA1" w:rsidRPr="0081291D" w:rsidRDefault="00883CA1" w:rsidP="00883CA1">
      <w:pPr>
        <w:spacing w:before="120" w:after="120" w:line="300" w:lineRule="auto"/>
        <w:ind w:firstLine="851"/>
        <w:jc w:val="both"/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</w:pPr>
      <w:r w:rsidRPr="0081291D"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 xml:space="preserve">Для </w:t>
      </w:r>
      <w:proofErr w:type="spellStart"/>
      <w:r w:rsidRPr="0081291D"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>не</w:t>
      </w:r>
      <w:del w:id="267" w:author="Данил Ахатов" w:date="2024-02-14T17:05:00Z">
        <w:r w:rsidRPr="0081291D" w:rsidDel="004F60F1">
          <w:rPr>
            <w:rFonts w:ascii="Arial Narrow" w:eastAsia="Times New Roman" w:hAnsi="Arial Narrow" w:cs="Tahoma"/>
            <w:color w:val="000000"/>
            <w:kern w:val="0"/>
            <w:sz w:val="24"/>
            <w:szCs w:val="24"/>
            <w:lang w:eastAsia="ru-RU"/>
            <w14:ligatures w14:val="none"/>
          </w:rPr>
          <w:delText xml:space="preserve"> </w:delText>
        </w:r>
      </w:del>
      <w:r w:rsidRPr="0081291D"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>устранившегося</w:t>
      </w:r>
      <w:proofErr w:type="spellEnd"/>
      <w:r w:rsidRPr="0081291D"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 xml:space="preserve"> КЗ индикатор будет сброшен после настраиваемого времени (0-5 минут, шаг 1 с) при постановке </w:t>
      </w:r>
      <w:r w:rsidR="00983CEA" w:rsidRPr="0081291D"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 xml:space="preserve">кабельной </w:t>
      </w:r>
      <w:r w:rsidRPr="0081291D"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 xml:space="preserve">линии под напряжение. </w:t>
      </w:r>
      <w:r w:rsidR="00983CEA" w:rsidRPr="0081291D"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>Д</w:t>
      </w:r>
      <w:r w:rsidRPr="0081291D"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>ля устранившегося КЗ и ОЗЗ индикатор будет продолжать мигать в течение настраиваемого времени (0-48 часов, шаг 1 с), независимо от того, включена ли линия или нет. В течение времени мигания может быть обнаружен</w:t>
      </w:r>
      <w:r w:rsidR="009668A4" w:rsidRPr="0081291D"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>о новое КЗ</w:t>
      </w:r>
      <w:r w:rsidRPr="0081291D"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>, и время сброса будет пересчитано.</w:t>
      </w:r>
    </w:p>
    <w:p w14:paraId="0E760CCF" w14:textId="18E7DFDD" w:rsidR="00DA083F" w:rsidRPr="0081291D" w:rsidRDefault="009668A4" w:rsidP="00DA083F">
      <w:pPr>
        <w:pStyle w:val="2"/>
        <w:spacing w:before="120" w:after="120" w:line="300" w:lineRule="auto"/>
        <w:ind w:left="709" w:hanging="709"/>
        <w:rPr>
          <w:rFonts w:ascii="Arial Narrow" w:eastAsia="Times New Roman" w:hAnsi="Arial Narrow"/>
          <w:color w:val="auto"/>
          <w:sz w:val="24"/>
          <w:szCs w:val="24"/>
          <w:lang w:eastAsia="ru-RU"/>
        </w:rPr>
      </w:pPr>
      <w:bookmarkStart w:id="268" w:name="_Toc158879639"/>
      <w:r w:rsidRPr="0081291D">
        <w:rPr>
          <w:rFonts w:ascii="Arial Narrow" w:eastAsia="Times New Roman" w:hAnsi="Arial Narrow"/>
          <w:color w:val="auto"/>
          <w:sz w:val="24"/>
          <w:szCs w:val="24"/>
          <w:lang w:eastAsia="ru-RU"/>
        </w:rPr>
        <w:lastRenderedPageBreak/>
        <w:t>Л</w:t>
      </w:r>
      <w:r w:rsidR="00147074" w:rsidRPr="0081291D">
        <w:rPr>
          <w:rFonts w:ascii="Arial Narrow" w:eastAsia="Times New Roman" w:hAnsi="Arial Narrow"/>
          <w:color w:val="auto"/>
          <w:sz w:val="24"/>
          <w:szCs w:val="24"/>
          <w:lang w:eastAsia="ru-RU"/>
        </w:rPr>
        <w:t>огик</w:t>
      </w:r>
      <w:r w:rsidRPr="0081291D">
        <w:rPr>
          <w:rFonts w:ascii="Arial Narrow" w:eastAsia="Times New Roman" w:hAnsi="Arial Narrow"/>
          <w:color w:val="auto"/>
          <w:sz w:val="24"/>
          <w:szCs w:val="24"/>
          <w:lang w:eastAsia="ru-RU"/>
        </w:rPr>
        <w:t>а</w:t>
      </w:r>
      <w:r w:rsidR="00147074" w:rsidRPr="0081291D">
        <w:rPr>
          <w:rFonts w:ascii="Arial Narrow" w:eastAsia="Times New Roman" w:hAnsi="Arial Narrow"/>
          <w:color w:val="auto"/>
          <w:sz w:val="24"/>
          <w:szCs w:val="24"/>
          <w:lang w:eastAsia="ru-RU"/>
        </w:rPr>
        <w:t xml:space="preserve"> обнаружения повреждений</w:t>
      </w:r>
      <w:bookmarkEnd w:id="268"/>
    </w:p>
    <w:p w14:paraId="1B61A6A8" w14:textId="4CB8D867" w:rsidR="00147074" w:rsidRPr="0081291D" w:rsidRDefault="00147074" w:rsidP="00147074">
      <w:pPr>
        <w:spacing w:before="120" w:after="120" w:line="300" w:lineRule="auto"/>
        <w:ind w:firstLine="851"/>
        <w:jc w:val="both"/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</w:pPr>
      <w:r w:rsidRPr="0081291D"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>В устройстве должны быть предусмотрены уставки для определения повреждений:</w:t>
      </w:r>
    </w:p>
    <w:p w14:paraId="04D266E2" w14:textId="3FCB346E" w:rsidR="00147074" w:rsidRPr="0081291D" w:rsidRDefault="00147074" w:rsidP="00C03D74">
      <w:pPr>
        <w:pStyle w:val="a3"/>
        <w:numPr>
          <w:ilvl w:val="0"/>
          <w:numId w:val="24"/>
        </w:numPr>
        <w:spacing w:before="120" w:after="120" w:line="300" w:lineRule="auto"/>
        <w:ind w:left="850" w:hanging="357"/>
        <w:contextualSpacing w:val="0"/>
        <w:rPr>
          <w:rFonts w:ascii="Arial Narrow" w:hAnsi="Arial Narrow"/>
          <w:sz w:val="24"/>
          <w:szCs w:val="24"/>
          <w:lang w:eastAsia="ru-RU"/>
        </w:rPr>
      </w:pPr>
      <w:r w:rsidRPr="0081291D">
        <w:rPr>
          <w:rFonts w:ascii="Arial Narrow" w:hAnsi="Arial Narrow"/>
          <w:sz w:val="24"/>
          <w:szCs w:val="24"/>
          <w:lang w:val="en-US" w:eastAsia="ru-RU"/>
        </w:rPr>
        <w:t>I</w:t>
      </w:r>
      <w:proofErr w:type="spellStart"/>
      <w:r w:rsidRPr="0081291D">
        <w:rPr>
          <w:rFonts w:ascii="Arial Narrow" w:hAnsi="Arial Narrow"/>
          <w:sz w:val="24"/>
          <w:szCs w:val="24"/>
          <w:lang w:eastAsia="ru-RU"/>
        </w:rPr>
        <w:t>отс</w:t>
      </w:r>
      <w:proofErr w:type="spellEnd"/>
      <w:r w:rsidRPr="0081291D">
        <w:rPr>
          <w:rFonts w:ascii="Arial Narrow" w:hAnsi="Arial Narrow"/>
          <w:sz w:val="24"/>
          <w:szCs w:val="24"/>
          <w:lang w:eastAsia="ru-RU"/>
        </w:rPr>
        <w:t xml:space="preserve"> – ток отсечки. Значение тока, превышение значения которого приводит к срабатыванию</w:t>
      </w:r>
      <w:r w:rsidR="00E66268" w:rsidRPr="0081291D">
        <w:rPr>
          <w:rFonts w:ascii="Arial Narrow" w:hAnsi="Arial Narrow"/>
          <w:sz w:val="24"/>
          <w:szCs w:val="24"/>
          <w:lang w:eastAsia="ru-RU"/>
        </w:rPr>
        <w:t xml:space="preserve"> алгоритма определения междуфазного КЗ</w:t>
      </w:r>
      <w:r w:rsidRPr="0081291D">
        <w:rPr>
          <w:rFonts w:ascii="Arial Narrow" w:hAnsi="Arial Narrow"/>
          <w:sz w:val="24"/>
          <w:szCs w:val="24"/>
          <w:lang w:eastAsia="ru-RU"/>
        </w:rPr>
        <w:t xml:space="preserve"> и индикации устройства</w:t>
      </w:r>
      <w:r w:rsidR="00C03D74" w:rsidRPr="0081291D">
        <w:rPr>
          <w:rFonts w:ascii="Arial Narrow" w:hAnsi="Arial Narrow"/>
          <w:sz w:val="24"/>
          <w:szCs w:val="24"/>
          <w:lang w:eastAsia="ru-RU"/>
        </w:rPr>
        <w:t xml:space="preserve"> (по умолчанию – 200 А)</w:t>
      </w:r>
      <w:r w:rsidR="007C7973" w:rsidRPr="0081291D">
        <w:rPr>
          <w:rFonts w:ascii="Arial Narrow" w:hAnsi="Arial Narrow"/>
          <w:sz w:val="24"/>
          <w:szCs w:val="24"/>
          <w:lang w:eastAsia="ru-RU"/>
        </w:rPr>
        <w:t>;</w:t>
      </w:r>
    </w:p>
    <w:p w14:paraId="701F72FF" w14:textId="59DA46EA" w:rsidR="00147074" w:rsidRPr="0081291D" w:rsidRDefault="00147074" w:rsidP="00C03D74">
      <w:pPr>
        <w:pStyle w:val="a3"/>
        <w:numPr>
          <w:ilvl w:val="0"/>
          <w:numId w:val="24"/>
        </w:numPr>
        <w:spacing w:before="120" w:after="120" w:line="300" w:lineRule="auto"/>
        <w:ind w:left="850" w:hanging="357"/>
        <w:contextualSpacing w:val="0"/>
        <w:rPr>
          <w:rFonts w:ascii="Arial Narrow" w:hAnsi="Arial Narrow"/>
          <w:sz w:val="24"/>
          <w:szCs w:val="24"/>
          <w:lang w:eastAsia="ru-RU"/>
        </w:rPr>
      </w:pPr>
      <w:r w:rsidRPr="0081291D">
        <w:rPr>
          <w:rFonts w:ascii="Arial Narrow" w:hAnsi="Arial Narrow"/>
          <w:sz w:val="24"/>
          <w:szCs w:val="24"/>
          <w:lang w:val="en-US" w:eastAsia="ru-RU"/>
        </w:rPr>
        <w:t>T</w:t>
      </w:r>
      <w:proofErr w:type="spellStart"/>
      <w:r w:rsidRPr="0081291D">
        <w:rPr>
          <w:rFonts w:ascii="Arial Narrow" w:hAnsi="Arial Narrow"/>
          <w:sz w:val="24"/>
          <w:szCs w:val="24"/>
          <w:lang w:eastAsia="ru-RU"/>
        </w:rPr>
        <w:t>кз</w:t>
      </w:r>
      <w:proofErr w:type="spellEnd"/>
      <w:r w:rsidRPr="0081291D">
        <w:rPr>
          <w:rFonts w:ascii="Arial Narrow" w:hAnsi="Arial Narrow"/>
          <w:sz w:val="24"/>
          <w:szCs w:val="24"/>
          <w:lang w:eastAsia="ru-RU"/>
        </w:rPr>
        <w:t xml:space="preserve"> – максимальная длительность протекания тока КЗ до отключения действием РЗА</w:t>
      </w:r>
      <w:r w:rsidR="00A1771C" w:rsidRPr="0081291D">
        <w:rPr>
          <w:rFonts w:ascii="Arial Narrow" w:hAnsi="Arial Narrow"/>
          <w:sz w:val="24"/>
          <w:szCs w:val="24"/>
          <w:lang w:eastAsia="ru-RU"/>
        </w:rPr>
        <w:t xml:space="preserve"> (По умолчанию – </w:t>
      </w:r>
      <w:r w:rsidR="00C03D74" w:rsidRPr="0081291D">
        <w:rPr>
          <w:rFonts w:ascii="Arial Narrow" w:hAnsi="Arial Narrow"/>
          <w:sz w:val="24"/>
          <w:szCs w:val="24"/>
          <w:lang w:eastAsia="ru-RU"/>
        </w:rPr>
        <w:t>5 с.</w:t>
      </w:r>
      <w:r w:rsidR="00A1771C" w:rsidRPr="0081291D">
        <w:rPr>
          <w:rFonts w:ascii="Arial Narrow" w:hAnsi="Arial Narrow"/>
          <w:sz w:val="24"/>
          <w:szCs w:val="24"/>
          <w:lang w:eastAsia="ru-RU"/>
        </w:rPr>
        <w:t>)</w:t>
      </w:r>
      <w:r w:rsidR="007C7973" w:rsidRPr="0081291D">
        <w:rPr>
          <w:rFonts w:ascii="Arial Narrow" w:hAnsi="Arial Narrow"/>
          <w:sz w:val="24"/>
          <w:szCs w:val="24"/>
          <w:lang w:eastAsia="ru-RU"/>
        </w:rPr>
        <w:t>;</w:t>
      </w:r>
    </w:p>
    <w:p w14:paraId="1FD8CA5C" w14:textId="552A8111" w:rsidR="00A1771C" w:rsidRPr="0081291D" w:rsidRDefault="00A1771C" w:rsidP="00C03D74">
      <w:pPr>
        <w:pStyle w:val="a3"/>
        <w:numPr>
          <w:ilvl w:val="0"/>
          <w:numId w:val="24"/>
        </w:numPr>
        <w:spacing w:before="120" w:after="120" w:line="300" w:lineRule="auto"/>
        <w:ind w:left="850" w:hanging="357"/>
        <w:contextualSpacing w:val="0"/>
        <w:rPr>
          <w:rFonts w:ascii="Arial Narrow" w:hAnsi="Arial Narrow"/>
          <w:sz w:val="24"/>
          <w:szCs w:val="24"/>
          <w:lang w:eastAsia="ru-RU"/>
        </w:rPr>
      </w:pPr>
      <w:r w:rsidRPr="0081291D">
        <w:rPr>
          <w:rFonts w:ascii="Arial Narrow" w:hAnsi="Arial Narrow"/>
          <w:sz w:val="24"/>
          <w:szCs w:val="24"/>
          <w:lang w:val="en-US" w:eastAsia="ru-RU"/>
        </w:rPr>
        <w:t>I</w:t>
      </w:r>
      <w:r w:rsidRPr="0081291D">
        <w:rPr>
          <w:rFonts w:ascii="Arial Narrow" w:hAnsi="Arial Narrow"/>
          <w:sz w:val="24"/>
          <w:szCs w:val="24"/>
          <w:lang w:eastAsia="ru-RU"/>
        </w:rPr>
        <w:t>н.</w:t>
      </w:r>
      <w:r w:rsidRPr="0081291D">
        <w:rPr>
          <w:rFonts w:ascii="Arial Narrow" w:hAnsi="Arial Narrow"/>
          <w:sz w:val="24"/>
          <w:szCs w:val="24"/>
          <w:lang w:val="en-US" w:eastAsia="ru-RU"/>
        </w:rPr>
        <w:t>max</w:t>
      </w:r>
      <w:r w:rsidRPr="0081291D">
        <w:rPr>
          <w:rFonts w:ascii="Arial Narrow" w:hAnsi="Arial Narrow"/>
          <w:sz w:val="24"/>
          <w:szCs w:val="24"/>
          <w:lang w:eastAsia="ru-RU"/>
        </w:rPr>
        <w:t xml:space="preserve"> – максимальный ток нагрузки (по умолчанию – 50 А);</w:t>
      </w:r>
    </w:p>
    <w:p w14:paraId="0AADE016" w14:textId="0F965FF4" w:rsidR="00A1771C" w:rsidRPr="0081291D" w:rsidRDefault="00A1771C" w:rsidP="00C03D74">
      <w:pPr>
        <w:pStyle w:val="a3"/>
        <w:numPr>
          <w:ilvl w:val="0"/>
          <w:numId w:val="24"/>
        </w:numPr>
        <w:spacing w:before="120" w:after="120" w:line="300" w:lineRule="auto"/>
        <w:ind w:left="850" w:hanging="357"/>
        <w:contextualSpacing w:val="0"/>
        <w:rPr>
          <w:rFonts w:ascii="Arial Narrow" w:hAnsi="Arial Narrow"/>
          <w:sz w:val="24"/>
          <w:szCs w:val="24"/>
          <w:lang w:eastAsia="ru-RU"/>
        </w:rPr>
      </w:pPr>
      <w:r w:rsidRPr="0081291D">
        <w:rPr>
          <w:rFonts w:ascii="Arial Narrow" w:hAnsi="Arial Narrow"/>
          <w:sz w:val="24"/>
          <w:szCs w:val="24"/>
          <w:lang w:val="en-US" w:eastAsia="ru-RU"/>
        </w:rPr>
        <w:t>I</w:t>
      </w:r>
      <w:proofErr w:type="spellStart"/>
      <w:r w:rsidRPr="0081291D">
        <w:rPr>
          <w:rFonts w:ascii="Arial Narrow" w:hAnsi="Arial Narrow"/>
          <w:sz w:val="24"/>
          <w:szCs w:val="24"/>
          <w:lang w:eastAsia="ru-RU"/>
        </w:rPr>
        <w:t>мгн.озз</w:t>
      </w:r>
      <w:proofErr w:type="spellEnd"/>
      <w:r w:rsidRPr="0081291D">
        <w:rPr>
          <w:rFonts w:ascii="Arial Narrow" w:hAnsi="Arial Narrow"/>
          <w:sz w:val="24"/>
          <w:szCs w:val="24"/>
          <w:lang w:eastAsia="ru-RU"/>
        </w:rPr>
        <w:t xml:space="preserve"> – максимальный мгновенный ток ОЗЗ, возникающий при разряде емкости сети (по умолчанию – </w:t>
      </w:r>
      <w:r w:rsidR="005566E3" w:rsidRPr="0081291D">
        <w:rPr>
          <w:rFonts w:ascii="Arial Narrow" w:hAnsi="Arial Narrow"/>
          <w:sz w:val="24"/>
          <w:szCs w:val="24"/>
          <w:lang w:eastAsia="ru-RU"/>
        </w:rPr>
        <w:t>10</w:t>
      </w:r>
      <w:r w:rsidRPr="0081291D">
        <w:rPr>
          <w:rFonts w:ascii="Arial Narrow" w:hAnsi="Arial Narrow"/>
          <w:sz w:val="24"/>
          <w:szCs w:val="24"/>
          <w:lang w:eastAsia="ru-RU"/>
        </w:rPr>
        <w:t>0 А);</w:t>
      </w:r>
    </w:p>
    <w:p w14:paraId="1D52318D" w14:textId="5A6791BD" w:rsidR="00A1771C" w:rsidRPr="0081291D" w:rsidRDefault="00A1771C" w:rsidP="00C03D74">
      <w:pPr>
        <w:pStyle w:val="a3"/>
        <w:numPr>
          <w:ilvl w:val="0"/>
          <w:numId w:val="24"/>
        </w:numPr>
        <w:spacing w:before="120" w:after="120" w:line="300" w:lineRule="auto"/>
        <w:ind w:left="850" w:hanging="357"/>
        <w:contextualSpacing w:val="0"/>
        <w:rPr>
          <w:rFonts w:ascii="Arial Narrow" w:hAnsi="Arial Narrow"/>
          <w:sz w:val="24"/>
          <w:szCs w:val="24"/>
          <w:lang w:eastAsia="ru-RU"/>
        </w:rPr>
      </w:pPr>
      <w:r w:rsidRPr="0081291D">
        <w:rPr>
          <w:rFonts w:ascii="Arial Narrow" w:hAnsi="Arial Narrow" w:cs="Times New Roman"/>
          <w:sz w:val="24"/>
          <w:szCs w:val="24"/>
          <w:lang w:val="en-US" w:eastAsia="ru-RU"/>
        </w:rPr>
        <w:t>Δ</w:t>
      </w:r>
      <w:r w:rsidRPr="0081291D">
        <w:rPr>
          <w:rFonts w:ascii="Arial Narrow" w:hAnsi="Arial Narrow"/>
          <w:sz w:val="24"/>
          <w:szCs w:val="24"/>
          <w:lang w:val="en-US" w:eastAsia="ru-RU"/>
        </w:rPr>
        <w:t>U</w:t>
      </w:r>
      <w:r w:rsidRPr="0081291D">
        <w:rPr>
          <w:rFonts w:ascii="Arial Narrow" w:hAnsi="Arial Narrow"/>
          <w:sz w:val="24"/>
          <w:szCs w:val="24"/>
          <w:lang w:eastAsia="ru-RU"/>
        </w:rPr>
        <w:t>% - величина падения напряжения в % при возникновении замыканий на землю (по умолчанию – 30%);</w:t>
      </w:r>
    </w:p>
    <w:p w14:paraId="27EA82C0" w14:textId="3055A0DA" w:rsidR="001C2BAF" w:rsidRPr="0081291D" w:rsidRDefault="001C2BAF" w:rsidP="00C03D74">
      <w:pPr>
        <w:pStyle w:val="a3"/>
        <w:numPr>
          <w:ilvl w:val="0"/>
          <w:numId w:val="24"/>
        </w:numPr>
        <w:spacing w:before="120" w:after="120" w:line="300" w:lineRule="auto"/>
        <w:ind w:left="850" w:hanging="357"/>
        <w:contextualSpacing w:val="0"/>
        <w:rPr>
          <w:rFonts w:ascii="Arial Narrow" w:hAnsi="Arial Narrow"/>
          <w:sz w:val="24"/>
          <w:szCs w:val="24"/>
          <w:lang w:eastAsia="ru-RU"/>
        </w:rPr>
      </w:pPr>
      <w:proofErr w:type="spellStart"/>
      <w:r w:rsidRPr="0081291D">
        <w:rPr>
          <w:rFonts w:ascii="Times New Roman" w:hAnsi="Times New Roman" w:cs="Times New Roman"/>
          <w:sz w:val="24"/>
          <w:szCs w:val="24"/>
          <w:lang w:val="en-US" w:eastAsia="ru-RU"/>
        </w:rPr>
        <w:t>d</w:t>
      </w:r>
      <w:r w:rsidRPr="0081291D">
        <w:rPr>
          <w:rFonts w:ascii="Arial Narrow" w:hAnsi="Arial Narrow" w:cs="Times New Roman"/>
          <w:sz w:val="24"/>
          <w:szCs w:val="24"/>
          <w:lang w:val="en-US" w:eastAsia="ru-RU"/>
        </w:rPr>
        <w:t>I</w:t>
      </w:r>
      <w:proofErr w:type="spellEnd"/>
      <w:r w:rsidRPr="0081291D">
        <w:rPr>
          <w:rFonts w:ascii="Arial Narrow" w:hAnsi="Arial Narrow" w:cs="Times New Roman"/>
          <w:sz w:val="24"/>
          <w:szCs w:val="24"/>
          <w:lang w:eastAsia="ru-RU"/>
        </w:rPr>
        <w:t>/</w:t>
      </w:r>
      <w:r w:rsidRPr="0081291D">
        <w:rPr>
          <w:rFonts w:ascii="Arial Narrow" w:hAnsi="Arial Narrow" w:cs="Times New Roman"/>
          <w:sz w:val="24"/>
          <w:szCs w:val="24"/>
          <w:lang w:val="en-US" w:eastAsia="ru-RU"/>
        </w:rPr>
        <w:t>dt</w:t>
      </w:r>
      <w:r w:rsidRPr="0081291D">
        <w:rPr>
          <w:rFonts w:ascii="Arial Narrow" w:hAnsi="Arial Narrow" w:cs="Times New Roman"/>
          <w:sz w:val="24"/>
          <w:szCs w:val="24"/>
          <w:lang w:eastAsia="ru-RU"/>
        </w:rPr>
        <w:t xml:space="preserve"> –приращение тока, при превышении </w:t>
      </w:r>
      <w:r w:rsidR="00712596" w:rsidRPr="0081291D">
        <w:rPr>
          <w:rFonts w:ascii="Arial Narrow" w:hAnsi="Arial Narrow" w:cs="Times New Roman"/>
          <w:sz w:val="24"/>
          <w:szCs w:val="24"/>
          <w:lang w:eastAsia="ru-RU"/>
        </w:rPr>
        <w:t>которого</w:t>
      </w:r>
      <w:r w:rsidRPr="0081291D">
        <w:rPr>
          <w:rFonts w:ascii="Arial Narrow" w:hAnsi="Arial Narrow" w:cs="Times New Roman"/>
          <w:sz w:val="24"/>
          <w:szCs w:val="24"/>
          <w:lang w:eastAsia="ru-RU"/>
        </w:rPr>
        <w:t xml:space="preserve"> происходит спорадическая передач данных (по умолчанию – 5 А / с)</w:t>
      </w:r>
      <w:r w:rsidR="0035507A" w:rsidRPr="0081291D">
        <w:rPr>
          <w:rFonts w:ascii="Arial Narrow" w:hAnsi="Arial Narrow" w:cs="Times New Roman"/>
          <w:sz w:val="24"/>
          <w:szCs w:val="24"/>
          <w:lang w:eastAsia="ru-RU"/>
        </w:rPr>
        <w:t>;</w:t>
      </w:r>
    </w:p>
    <w:p w14:paraId="4020C132" w14:textId="34EA2612" w:rsidR="00B0141D" w:rsidRPr="0081291D" w:rsidRDefault="00B0141D" w:rsidP="00C03D74">
      <w:pPr>
        <w:pStyle w:val="a3"/>
        <w:numPr>
          <w:ilvl w:val="0"/>
          <w:numId w:val="24"/>
        </w:numPr>
        <w:spacing w:before="120" w:after="120" w:line="300" w:lineRule="auto"/>
        <w:ind w:left="850" w:hanging="357"/>
        <w:contextualSpacing w:val="0"/>
        <w:rPr>
          <w:rFonts w:ascii="Arial Narrow" w:hAnsi="Arial Narrow"/>
          <w:sz w:val="24"/>
          <w:szCs w:val="24"/>
          <w:lang w:eastAsia="ru-RU"/>
        </w:rPr>
      </w:pPr>
      <w:proofErr w:type="spellStart"/>
      <w:r w:rsidRPr="0081291D">
        <w:rPr>
          <w:rFonts w:ascii="Arial Narrow" w:hAnsi="Arial Narrow" w:cs="Times New Roman"/>
          <w:sz w:val="24"/>
          <w:szCs w:val="24"/>
          <w:lang w:val="en-US" w:eastAsia="ru-RU"/>
        </w:rPr>
        <w:t>dI</w:t>
      </w:r>
      <w:r w:rsidRPr="0081291D">
        <w:rPr>
          <w:rFonts w:ascii="Arial Narrow" w:hAnsi="Arial Narrow" w:cs="Times New Roman"/>
          <w:sz w:val="24"/>
          <w:szCs w:val="24"/>
          <w:lang w:eastAsia="ru-RU"/>
        </w:rPr>
        <w:t>озз</w:t>
      </w:r>
      <w:proofErr w:type="spellEnd"/>
      <w:r w:rsidRPr="0081291D">
        <w:rPr>
          <w:rFonts w:ascii="Arial Narrow" w:hAnsi="Arial Narrow" w:cs="Times New Roman"/>
          <w:sz w:val="24"/>
          <w:szCs w:val="24"/>
          <w:lang w:eastAsia="ru-RU"/>
        </w:rPr>
        <w:t>/</w:t>
      </w:r>
      <w:r w:rsidRPr="0081291D">
        <w:rPr>
          <w:rFonts w:ascii="Arial Narrow" w:hAnsi="Arial Narrow" w:cs="Times New Roman"/>
          <w:sz w:val="24"/>
          <w:szCs w:val="24"/>
          <w:lang w:val="en-US" w:eastAsia="ru-RU"/>
        </w:rPr>
        <w:t>dt</w:t>
      </w:r>
      <w:r w:rsidR="00477C19" w:rsidRPr="0081291D">
        <w:rPr>
          <w:rFonts w:ascii="Arial Narrow" w:hAnsi="Arial Narrow" w:cs="Times New Roman"/>
          <w:sz w:val="24"/>
          <w:szCs w:val="24"/>
          <w:lang w:eastAsia="ru-RU"/>
        </w:rPr>
        <w:t xml:space="preserve"> – величина приращения тока ОЗЗ в момент разряда емкости сети;</w:t>
      </w:r>
    </w:p>
    <w:p w14:paraId="31508219" w14:textId="789BB9F8" w:rsidR="00147074" w:rsidRPr="0081291D" w:rsidRDefault="003A62FA" w:rsidP="00147074">
      <w:pPr>
        <w:spacing w:before="120" w:after="120" w:line="300" w:lineRule="auto"/>
        <w:ind w:firstLine="851"/>
        <w:jc w:val="both"/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</w:pPr>
      <w:r w:rsidRPr="0081291D"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>В индикаторах должны быть заложены алгоритмы выявления ложных срабатываний</w:t>
      </w:r>
      <w:r w:rsidR="00147074" w:rsidRPr="0081291D"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>.</w:t>
      </w:r>
    </w:p>
    <w:p w14:paraId="61D61858" w14:textId="639439BE" w:rsidR="00DA083F" w:rsidRPr="0081291D" w:rsidRDefault="00DA083F" w:rsidP="00DA083F">
      <w:pPr>
        <w:pStyle w:val="3"/>
        <w:rPr>
          <w:rFonts w:ascii="Arial Narrow" w:eastAsia="Times New Roman" w:hAnsi="Arial Narrow"/>
          <w:color w:val="000000" w:themeColor="text1"/>
          <w:lang w:eastAsia="ru-RU"/>
        </w:rPr>
      </w:pPr>
      <w:bookmarkStart w:id="269" w:name="_Toc158879640"/>
      <w:r w:rsidRPr="0081291D">
        <w:rPr>
          <w:rFonts w:ascii="Arial Narrow" w:eastAsia="Times New Roman" w:hAnsi="Arial Narrow"/>
          <w:color w:val="000000" w:themeColor="text1"/>
          <w:lang w:eastAsia="ru-RU"/>
        </w:rPr>
        <w:t>Предотвращение ложного срабатывания</w:t>
      </w:r>
      <w:bookmarkEnd w:id="269"/>
    </w:p>
    <w:p w14:paraId="6D70DC2E" w14:textId="58DFE69A" w:rsidR="00DA083F" w:rsidRPr="0081291D" w:rsidDel="00A6601D" w:rsidRDefault="00836237" w:rsidP="00BA5870">
      <w:pPr>
        <w:pStyle w:val="a3"/>
        <w:numPr>
          <w:ilvl w:val="0"/>
          <w:numId w:val="22"/>
        </w:numPr>
        <w:spacing w:before="120" w:after="120" w:line="300" w:lineRule="auto"/>
        <w:ind w:left="1208" w:hanging="357"/>
        <w:contextualSpacing w:val="0"/>
        <w:jc w:val="both"/>
        <w:rPr>
          <w:del w:id="270" w:author="Данил Ахатов" w:date="2024-02-15T08:44:00Z"/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</w:pPr>
      <w:del w:id="271" w:author="Данил Ахатов" w:date="2024-02-15T08:44:00Z">
        <w:r w:rsidRPr="0081291D" w:rsidDel="00A6601D">
          <w:rPr>
            <w:rFonts w:ascii="Arial Narrow" w:eastAsia="Times New Roman" w:hAnsi="Arial Narrow" w:cs="Tahoma"/>
            <w:color w:val="000000"/>
            <w:kern w:val="0"/>
            <w:sz w:val="24"/>
            <w:szCs w:val="24"/>
            <w:lang w:eastAsia="ru-RU"/>
            <w14:ligatures w14:val="none"/>
          </w:rPr>
          <w:delText>Включение трансформатора</w:delText>
        </w:r>
      </w:del>
    </w:p>
    <w:p w14:paraId="1DBBC65A" w14:textId="153D0F62" w:rsidR="00DA083F" w:rsidRPr="0081291D" w:rsidDel="00A6601D" w:rsidRDefault="00F31A7A" w:rsidP="00DA083F">
      <w:pPr>
        <w:spacing w:before="120" w:after="120" w:line="300" w:lineRule="auto"/>
        <w:ind w:firstLine="851"/>
        <w:jc w:val="both"/>
        <w:rPr>
          <w:del w:id="272" w:author="Данил Ахатов" w:date="2024-02-15T08:44:00Z"/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</w:pPr>
      <w:del w:id="273" w:author="Данил Ахатов" w:date="2024-02-15T08:44:00Z">
        <w:r w:rsidRPr="0081291D" w:rsidDel="00A6601D">
          <w:rPr>
            <w:rFonts w:ascii="Arial Narrow" w:eastAsia="Times New Roman" w:hAnsi="Arial Narrow" w:cs="Tahoma"/>
            <w:color w:val="000000"/>
            <w:kern w:val="0"/>
            <w:sz w:val="24"/>
            <w:szCs w:val="24"/>
            <w:lang w:eastAsia="ru-RU"/>
            <w14:ligatures w14:val="none"/>
          </w:rPr>
          <w:delText>Силовые трансформаторы имеют большой</w:delText>
        </w:r>
        <w:r w:rsidR="00DA083F" w:rsidRPr="0081291D" w:rsidDel="00A6601D">
          <w:rPr>
            <w:rFonts w:ascii="Arial Narrow" w:eastAsia="Times New Roman" w:hAnsi="Arial Narrow" w:cs="Tahoma"/>
            <w:color w:val="000000"/>
            <w:kern w:val="0"/>
            <w:sz w:val="24"/>
            <w:szCs w:val="24"/>
            <w:lang w:eastAsia="ru-RU"/>
            <w14:ligatures w14:val="none"/>
          </w:rPr>
          <w:delText xml:space="preserve"> ток включения. Ток включения линии очень высок и </w:delText>
        </w:r>
        <w:r w:rsidRPr="0081291D" w:rsidDel="00A6601D">
          <w:rPr>
            <w:rFonts w:ascii="Arial Narrow" w:eastAsia="Times New Roman" w:hAnsi="Arial Narrow" w:cs="Tahoma"/>
            <w:color w:val="000000"/>
            <w:kern w:val="0"/>
            <w:sz w:val="24"/>
            <w:szCs w:val="24"/>
            <w:lang w:eastAsia="ru-RU"/>
            <w14:ligatures w14:val="none"/>
          </w:rPr>
          <w:delText>часто</w:delText>
        </w:r>
        <w:r w:rsidR="00DA083F" w:rsidRPr="0081291D" w:rsidDel="00A6601D">
          <w:rPr>
            <w:rFonts w:ascii="Arial Narrow" w:eastAsia="Times New Roman" w:hAnsi="Arial Narrow" w:cs="Tahoma"/>
            <w:color w:val="000000"/>
            <w:kern w:val="0"/>
            <w:sz w:val="24"/>
            <w:szCs w:val="24"/>
            <w:lang w:eastAsia="ru-RU"/>
            <w14:ligatures w14:val="none"/>
          </w:rPr>
          <w:delText xml:space="preserve"> достигает порогового значения тока </w:delText>
        </w:r>
        <w:r w:rsidR="00836237" w:rsidRPr="0081291D" w:rsidDel="00A6601D">
          <w:rPr>
            <w:rFonts w:ascii="Arial Narrow" w:eastAsia="Times New Roman" w:hAnsi="Arial Narrow" w:cs="Tahoma"/>
            <w:color w:val="000000"/>
            <w:kern w:val="0"/>
            <w:sz w:val="24"/>
            <w:szCs w:val="24"/>
            <w:lang w:eastAsia="ru-RU"/>
            <w14:ligatures w14:val="none"/>
          </w:rPr>
          <w:delText>срабатывания ИКЗ</w:delText>
        </w:r>
        <w:r w:rsidR="00DA083F" w:rsidRPr="0081291D" w:rsidDel="00A6601D">
          <w:rPr>
            <w:rFonts w:ascii="Arial Narrow" w:eastAsia="Times New Roman" w:hAnsi="Arial Narrow" w:cs="Tahoma"/>
            <w:color w:val="000000"/>
            <w:kern w:val="0"/>
            <w:sz w:val="24"/>
            <w:szCs w:val="24"/>
            <w:lang w:eastAsia="ru-RU"/>
            <w14:ligatures w14:val="none"/>
          </w:rPr>
          <w:delText xml:space="preserve">. Индикатор </w:delText>
        </w:r>
        <w:r w:rsidR="00F168BF" w:rsidRPr="0081291D" w:rsidDel="00A6601D">
          <w:rPr>
            <w:rFonts w:ascii="Arial Narrow" w:eastAsia="Times New Roman" w:hAnsi="Arial Narrow" w:cs="Tahoma"/>
            <w:color w:val="000000"/>
            <w:kern w:val="0"/>
            <w:sz w:val="24"/>
            <w:szCs w:val="24"/>
            <w:lang w:eastAsia="ru-RU"/>
            <w14:ligatures w14:val="none"/>
          </w:rPr>
          <w:delText>способен</w:delText>
        </w:r>
        <w:r w:rsidR="00DA083F" w:rsidRPr="0081291D" w:rsidDel="00A6601D">
          <w:rPr>
            <w:rFonts w:ascii="Arial Narrow" w:eastAsia="Times New Roman" w:hAnsi="Arial Narrow" w:cs="Tahoma"/>
            <w:color w:val="000000"/>
            <w:kern w:val="0"/>
            <w:sz w:val="24"/>
            <w:szCs w:val="24"/>
            <w:lang w:eastAsia="ru-RU"/>
            <w14:ligatures w14:val="none"/>
          </w:rPr>
          <w:delText xml:space="preserve"> идентифицировать ток включения, игнорировать его автоматически и не </w:delText>
        </w:r>
        <w:r w:rsidRPr="0081291D" w:rsidDel="00A6601D">
          <w:rPr>
            <w:rFonts w:ascii="Arial Narrow" w:eastAsia="Times New Roman" w:hAnsi="Arial Narrow" w:cs="Tahoma"/>
            <w:color w:val="000000"/>
            <w:kern w:val="0"/>
            <w:sz w:val="24"/>
            <w:szCs w:val="24"/>
            <w:lang w:eastAsia="ru-RU"/>
            <w14:ligatures w14:val="none"/>
          </w:rPr>
          <w:delText xml:space="preserve">срабатывать в случае, если фазный ток линии не превысил уставку </w:delText>
        </w:r>
        <w:r w:rsidRPr="0081291D" w:rsidDel="00A6601D">
          <w:rPr>
            <w:rFonts w:ascii="Arial Narrow" w:hAnsi="Arial Narrow"/>
            <w:sz w:val="24"/>
            <w:szCs w:val="24"/>
            <w:lang w:val="en-US" w:eastAsia="ru-RU"/>
          </w:rPr>
          <w:delText>I</w:delText>
        </w:r>
        <w:r w:rsidRPr="0081291D" w:rsidDel="00A6601D">
          <w:rPr>
            <w:rFonts w:ascii="Arial Narrow" w:hAnsi="Arial Narrow"/>
            <w:sz w:val="24"/>
            <w:szCs w:val="24"/>
            <w:lang w:eastAsia="ru-RU"/>
          </w:rPr>
          <w:delText>отс</w:delText>
        </w:r>
        <w:r w:rsidR="00DA083F" w:rsidRPr="0081291D" w:rsidDel="00A6601D">
          <w:rPr>
            <w:rFonts w:ascii="Arial Narrow" w:eastAsia="Times New Roman" w:hAnsi="Arial Narrow" w:cs="Tahoma"/>
            <w:color w:val="000000"/>
            <w:kern w:val="0"/>
            <w:sz w:val="24"/>
            <w:szCs w:val="24"/>
            <w:lang w:eastAsia="ru-RU"/>
            <w14:ligatures w14:val="none"/>
          </w:rPr>
          <w:delText>.</w:delText>
        </w:r>
      </w:del>
    </w:p>
    <w:p w14:paraId="519B1541" w14:textId="76D1D556" w:rsidR="00836237" w:rsidRPr="0081291D" w:rsidDel="00A6601D" w:rsidRDefault="00836237" w:rsidP="00DA083F">
      <w:pPr>
        <w:spacing w:before="120" w:after="120" w:line="300" w:lineRule="auto"/>
        <w:ind w:firstLine="851"/>
        <w:jc w:val="both"/>
        <w:rPr>
          <w:del w:id="274" w:author="Данил Ахатов" w:date="2024-02-15T08:44:00Z"/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</w:pPr>
      <w:del w:id="275" w:author="Данил Ахатов" w:date="2024-02-15T08:44:00Z">
        <w:r w:rsidRPr="0081291D" w:rsidDel="00A6601D">
          <w:rPr>
            <w:noProof/>
          </w:rPr>
          <w:drawing>
            <wp:inline distT="0" distB="0" distL="0" distR="0" wp14:anchorId="24E7E546" wp14:editId="62E22CBD">
              <wp:extent cx="4572000" cy="2743200"/>
              <wp:effectExtent l="0" t="0" r="0" b="0"/>
              <wp:docPr id="1200096678" name="Диаграмма 1">
                <a:extLst xmlns:a="http://schemas.openxmlformats.org/drawingml/2006/main">
                  <a:ext uri="{FF2B5EF4-FFF2-40B4-BE49-F238E27FC236}">
                    <a16:creationId xmlns:a16="http://schemas.microsoft.com/office/drawing/2014/main" id="{9129A4B9-A1E4-297C-9230-4D702B239B6B}"/>
                  </a:ext>
                </a:extLst>
              </wp:docPr>
              <wp:cNvGraphicFramePr/>
              <a:graphic xmlns:a="http://schemas.openxmlformats.org/drawingml/2006/main">
                <a:graphicData uri="http://schemas.openxmlformats.org/drawingml/2006/chart">
                  <c:chart xmlns:c="http://schemas.openxmlformats.org/drawingml/2006/chart" xmlns:r="http://schemas.openxmlformats.org/officeDocument/2006/relationships" r:id="rId9"/>
                </a:graphicData>
              </a:graphic>
            </wp:inline>
          </w:drawing>
        </w:r>
      </w:del>
    </w:p>
    <w:p w14:paraId="26E97249" w14:textId="6ACE4005" w:rsidR="00836237" w:rsidRPr="0081291D" w:rsidDel="00A6601D" w:rsidRDefault="00836237" w:rsidP="00BA5870">
      <w:pPr>
        <w:pStyle w:val="a3"/>
        <w:widowControl w:val="0"/>
        <w:numPr>
          <w:ilvl w:val="0"/>
          <w:numId w:val="11"/>
        </w:numPr>
        <w:spacing w:before="120" w:after="120" w:line="300" w:lineRule="auto"/>
        <w:ind w:left="1134" w:hanging="1134"/>
        <w:jc w:val="center"/>
        <w:rPr>
          <w:del w:id="276" w:author="Данил Ахатов" w:date="2024-02-15T08:44:00Z"/>
          <w:rFonts w:ascii="Arial Narrow" w:hAnsi="Arial Narrow"/>
          <w:sz w:val="24"/>
          <w:szCs w:val="24"/>
          <w:lang w:eastAsia="ru-RU"/>
        </w:rPr>
      </w:pPr>
      <w:del w:id="277" w:author="Данил Ахатов" w:date="2024-02-15T08:44:00Z">
        <w:r w:rsidRPr="0081291D" w:rsidDel="00A6601D">
          <w:rPr>
            <w:rFonts w:ascii="Arial Narrow" w:hAnsi="Arial Narrow"/>
            <w:sz w:val="24"/>
            <w:szCs w:val="24"/>
            <w:lang w:eastAsia="ru-RU"/>
          </w:rPr>
          <w:delText>Включение ненагруженного трансформатора</w:delText>
        </w:r>
      </w:del>
    </w:p>
    <w:p w14:paraId="0B8B2E97" w14:textId="77777777" w:rsidR="00836237" w:rsidRPr="0081291D" w:rsidRDefault="00836237" w:rsidP="00DA083F">
      <w:pPr>
        <w:spacing w:before="120" w:after="120" w:line="300" w:lineRule="auto"/>
        <w:ind w:firstLine="851"/>
        <w:jc w:val="both"/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</w:pPr>
    </w:p>
    <w:p w14:paraId="47B52510" w14:textId="614B8B29" w:rsidR="00DA083F" w:rsidRPr="0081291D" w:rsidRDefault="00836237" w:rsidP="00DA083F">
      <w:pPr>
        <w:spacing w:before="120" w:after="120" w:line="300" w:lineRule="auto"/>
        <w:ind w:firstLine="851"/>
        <w:jc w:val="both"/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</w:pPr>
      <w:r w:rsidRPr="0081291D">
        <w:rPr>
          <w:noProof/>
        </w:rPr>
        <w:lastRenderedPageBreak/>
        <w:drawing>
          <wp:inline distT="0" distB="0" distL="0" distR="0" wp14:anchorId="2A269543" wp14:editId="19DB4221">
            <wp:extent cx="4572000" cy="2743200"/>
            <wp:effectExtent l="0" t="0" r="0" b="0"/>
            <wp:docPr id="1593878438" name="Диаграмма 1">
              <a:extLst xmlns:a="http://schemas.openxmlformats.org/drawingml/2006/main">
                <a:ext uri="{FF2B5EF4-FFF2-40B4-BE49-F238E27FC236}">
                  <a16:creationId xmlns:a16="http://schemas.microsoft.com/office/drawing/2014/main" id="{AB6FC402-5BE5-433E-9471-2BC64DB4AC2A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0"/>
              </a:graphicData>
            </a:graphic>
          </wp:inline>
        </w:drawing>
      </w:r>
    </w:p>
    <w:p w14:paraId="143E818B" w14:textId="4D3AD34A" w:rsidR="00836237" w:rsidRPr="0081291D" w:rsidRDefault="00836237" w:rsidP="00BA5870">
      <w:pPr>
        <w:pStyle w:val="a3"/>
        <w:widowControl w:val="0"/>
        <w:numPr>
          <w:ilvl w:val="0"/>
          <w:numId w:val="11"/>
        </w:numPr>
        <w:spacing w:before="120" w:after="120" w:line="300" w:lineRule="auto"/>
        <w:ind w:left="1134" w:hanging="1134"/>
        <w:jc w:val="center"/>
        <w:rPr>
          <w:rFonts w:ascii="Arial Narrow" w:hAnsi="Arial Narrow"/>
          <w:sz w:val="24"/>
          <w:szCs w:val="24"/>
          <w:lang w:eastAsia="ru-RU"/>
        </w:rPr>
      </w:pPr>
      <w:r w:rsidRPr="0081291D">
        <w:rPr>
          <w:rFonts w:ascii="Arial Narrow" w:hAnsi="Arial Narrow"/>
          <w:sz w:val="24"/>
          <w:szCs w:val="24"/>
          <w:lang w:eastAsia="ru-RU"/>
        </w:rPr>
        <w:t>Включение нагруженного трансформатора</w:t>
      </w:r>
    </w:p>
    <w:p w14:paraId="0B5BC3C3" w14:textId="3962E83A" w:rsidR="00DA083F" w:rsidRPr="0081291D" w:rsidRDefault="00836237" w:rsidP="00BA5870">
      <w:pPr>
        <w:pStyle w:val="a3"/>
        <w:numPr>
          <w:ilvl w:val="0"/>
          <w:numId w:val="22"/>
        </w:numPr>
        <w:spacing w:before="120" w:after="120" w:line="300" w:lineRule="auto"/>
        <w:ind w:left="1208" w:hanging="357"/>
        <w:contextualSpacing w:val="0"/>
        <w:jc w:val="both"/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</w:pPr>
      <w:r w:rsidRPr="0081291D"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>В</w:t>
      </w:r>
      <w:r w:rsidR="00DA083F" w:rsidRPr="0081291D"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>ключение лини</w:t>
      </w:r>
      <w:r w:rsidR="00BC3525" w:rsidRPr="0081291D"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>и</w:t>
      </w:r>
      <w:r w:rsidRPr="0081291D"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 xml:space="preserve"> после АПВ.</w:t>
      </w:r>
    </w:p>
    <w:p w14:paraId="5A71C75C" w14:textId="2273DA67" w:rsidR="00DA083F" w:rsidRPr="0081291D" w:rsidRDefault="00DA083F" w:rsidP="00DA083F">
      <w:pPr>
        <w:spacing w:before="120" w:after="120" w:line="300" w:lineRule="auto"/>
        <w:ind w:firstLine="851"/>
        <w:jc w:val="both"/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</w:pPr>
      <w:r w:rsidRPr="0081291D"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 xml:space="preserve">После возникновения </w:t>
      </w:r>
      <w:r w:rsidR="00BC3525" w:rsidRPr="0081291D"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>КЗ</w:t>
      </w:r>
      <w:r w:rsidRPr="0081291D"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>, на линиях возникает ток повторного включения, и индикаторы могут различать эту характеристику и не срабатывать.</w:t>
      </w:r>
    </w:p>
    <w:p w14:paraId="59FA051D" w14:textId="50B48879" w:rsidR="00DA083F" w:rsidRPr="0081291D" w:rsidRDefault="00A86ACC" w:rsidP="00DA083F">
      <w:pPr>
        <w:spacing w:before="120" w:after="120" w:line="300" w:lineRule="auto"/>
        <w:ind w:firstLine="851"/>
        <w:jc w:val="both"/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</w:pPr>
      <w:r w:rsidRPr="0081291D">
        <w:rPr>
          <w:noProof/>
        </w:rPr>
        <w:drawing>
          <wp:inline distT="0" distB="0" distL="0" distR="0" wp14:anchorId="38E46AB1" wp14:editId="0B849BF2">
            <wp:extent cx="4572000" cy="2743200"/>
            <wp:effectExtent l="0" t="0" r="0" b="0"/>
            <wp:docPr id="360636137" name="Диаграмма 1">
              <a:extLst xmlns:a="http://schemas.openxmlformats.org/drawingml/2006/main">
                <a:ext uri="{FF2B5EF4-FFF2-40B4-BE49-F238E27FC236}">
                  <a16:creationId xmlns:a16="http://schemas.microsoft.com/office/drawing/2014/main" id="{C532976A-CB51-4E8A-AA46-024A7F182E1E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1"/>
              </a:graphicData>
            </a:graphic>
          </wp:inline>
        </w:drawing>
      </w:r>
    </w:p>
    <w:p w14:paraId="57B2CB44" w14:textId="24BB755F" w:rsidR="00A86ACC" w:rsidRPr="0081291D" w:rsidRDefault="00A86ACC" w:rsidP="00BA5870">
      <w:pPr>
        <w:pStyle w:val="a3"/>
        <w:widowControl w:val="0"/>
        <w:numPr>
          <w:ilvl w:val="0"/>
          <w:numId w:val="11"/>
        </w:numPr>
        <w:spacing w:before="120" w:after="120" w:line="300" w:lineRule="auto"/>
        <w:ind w:left="1134" w:hanging="1134"/>
        <w:jc w:val="center"/>
        <w:rPr>
          <w:rFonts w:ascii="Arial Narrow" w:hAnsi="Arial Narrow"/>
          <w:sz w:val="24"/>
          <w:szCs w:val="24"/>
          <w:lang w:eastAsia="ru-RU"/>
        </w:rPr>
      </w:pPr>
      <w:r w:rsidRPr="0081291D">
        <w:rPr>
          <w:rFonts w:ascii="Arial Narrow" w:hAnsi="Arial Narrow"/>
          <w:sz w:val="24"/>
          <w:szCs w:val="24"/>
          <w:lang w:eastAsia="ru-RU"/>
        </w:rPr>
        <w:t>Включение линии после АПВ</w:t>
      </w:r>
    </w:p>
    <w:p w14:paraId="67A30A91" w14:textId="2C3819D3" w:rsidR="00DA083F" w:rsidRPr="0081291D" w:rsidRDefault="00A86ACC" w:rsidP="00BA5870">
      <w:pPr>
        <w:pStyle w:val="a3"/>
        <w:numPr>
          <w:ilvl w:val="0"/>
          <w:numId w:val="22"/>
        </w:numPr>
        <w:spacing w:before="120" w:after="120" w:line="300" w:lineRule="auto"/>
        <w:ind w:left="1208" w:hanging="357"/>
        <w:contextualSpacing w:val="0"/>
        <w:jc w:val="both"/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</w:pPr>
      <w:r w:rsidRPr="0081291D"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>В</w:t>
      </w:r>
      <w:r w:rsidR="00DA083F" w:rsidRPr="0081291D"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>ключение большой нагрузк</w:t>
      </w:r>
      <w:r w:rsidRPr="0081291D"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>и</w:t>
      </w:r>
    </w:p>
    <w:p w14:paraId="74D93F21" w14:textId="58D2D89F" w:rsidR="00DA083F" w:rsidRPr="0081291D" w:rsidRDefault="00DA083F" w:rsidP="00DA083F">
      <w:pPr>
        <w:spacing w:before="120" w:after="120" w:line="300" w:lineRule="auto"/>
        <w:ind w:firstLine="851"/>
        <w:jc w:val="both"/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</w:pPr>
      <w:r w:rsidRPr="0081291D"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 xml:space="preserve">Когда на линии </w:t>
      </w:r>
      <w:r w:rsidR="00A86ACC" w:rsidRPr="0081291D"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>появляется</w:t>
      </w:r>
      <w:r w:rsidRPr="0081291D"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 xml:space="preserve"> большая нагрузка, ток может резко увеличиться. </w:t>
      </w:r>
      <w:r w:rsidR="00A86ACC" w:rsidRPr="0081291D"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>Через выдержку времени МТЗ линия отключится</w:t>
      </w:r>
      <w:r w:rsidRPr="0081291D"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 xml:space="preserve">. Время длительного тока </w:t>
      </w:r>
      <w:proofErr w:type="spellStart"/>
      <w:r w:rsidRPr="0081291D"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>Δt</w:t>
      </w:r>
      <w:proofErr w:type="spellEnd"/>
      <w:r w:rsidRPr="0081291D"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 xml:space="preserve"> </w:t>
      </w:r>
      <w:r w:rsidR="00A86ACC" w:rsidRPr="0081291D"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>больше</w:t>
      </w:r>
      <w:r w:rsidRPr="0081291D"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 xml:space="preserve"> </w:t>
      </w:r>
      <w:r w:rsidR="00712596" w:rsidRPr="0081291D"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 xml:space="preserve">уставки </w:t>
      </w:r>
      <w:proofErr w:type="spellStart"/>
      <w:r w:rsidR="00712596" w:rsidRPr="0081291D"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>Ткз</w:t>
      </w:r>
      <w:proofErr w:type="spellEnd"/>
      <w:r w:rsidRPr="0081291D"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 xml:space="preserve">. Индикаторы </w:t>
      </w:r>
      <w:r w:rsidR="00A86ACC" w:rsidRPr="0081291D"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>способны</w:t>
      </w:r>
      <w:r w:rsidRPr="0081291D"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 xml:space="preserve"> различать </w:t>
      </w:r>
      <w:r w:rsidR="00A86ACC" w:rsidRPr="0081291D"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>данный режим</w:t>
      </w:r>
      <w:r w:rsidRPr="0081291D"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 xml:space="preserve"> и не срабатывать.</w:t>
      </w:r>
    </w:p>
    <w:p w14:paraId="4D57C8C1" w14:textId="74BDE900" w:rsidR="00DA083F" w:rsidRPr="0081291D" w:rsidRDefault="00A86ACC" w:rsidP="00A86ACC">
      <w:pPr>
        <w:jc w:val="center"/>
        <w:rPr>
          <w:lang w:eastAsia="ru-RU"/>
        </w:rPr>
      </w:pPr>
      <w:r w:rsidRPr="0081291D">
        <w:rPr>
          <w:noProof/>
        </w:rPr>
        <w:lastRenderedPageBreak/>
        <w:drawing>
          <wp:inline distT="0" distB="0" distL="0" distR="0" wp14:anchorId="34A0A1E8" wp14:editId="795F4FFA">
            <wp:extent cx="4572000" cy="2743200"/>
            <wp:effectExtent l="0" t="0" r="0" b="0"/>
            <wp:docPr id="831127983" name="Диаграмма 1">
              <a:extLst xmlns:a="http://schemas.openxmlformats.org/drawingml/2006/main">
                <a:ext uri="{FF2B5EF4-FFF2-40B4-BE49-F238E27FC236}">
                  <a16:creationId xmlns:a16="http://schemas.microsoft.com/office/drawing/2014/main" id="{BA7C1FB8-20AE-4F35-BD4D-31FEA4FBB6AE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2"/>
              </a:graphicData>
            </a:graphic>
          </wp:inline>
        </w:drawing>
      </w:r>
    </w:p>
    <w:p w14:paraId="3639F97B" w14:textId="7F0C7545" w:rsidR="00BA5870" w:rsidRPr="0081291D" w:rsidRDefault="00BA5870" w:rsidP="00BA5870">
      <w:pPr>
        <w:pStyle w:val="a3"/>
        <w:widowControl w:val="0"/>
        <w:numPr>
          <w:ilvl w:val="0"/>
          <w:numId w:val="11"/>
        </w:numPr>
        <w:spacing w:before="120" w:after="120" w:line="300" w:lineRule="auto"/>
        <w:ind w:left="1134" w:hanging="1134"/>
        <w:jc w:val="center"/>
        <w:rPr>
          <w:rFonts w:ascii="Arial Narrow" w:hAnsi="Arial Narrow"/>
          <w:sz w:val="24"/>
          <w:szCs w:val="24"/>
          <w:lang w:eastAsia="ru-RU"/>
        </w:rPr>
      </w:pPr>
      <w:r w:rsidRPr="0081291D">
        <w:rPr>
          <w:rFonts w:ascii="Arial Narrow" w:hAnsi="Arial Narrow"/>
          <w:sz w:val="24"/>
          <w:szCs w:val="24"/>
          <w:lang w:eastAsia="ru-RU"/>
        </w:rPr>
        <w:t>Включение большой нагрузки</w:t>
      </w:r>
    </w:p>
    <w:p w14:paraId="3BBD6004" w14:textId="516867EC" w:rsidR="00DA083F" w:rsidRPr="0081291D" w:rsidRDefault="00DA083F" w:rsidP="00BC3525">
      <w:pPr>
        <w:pStyle w:val="3"/>
        <w:rPr>
          <w:rFonts w:ascii="Arial Narrow" w:eastAsia="Times New Roman" w:hAnsi="Arial Narrow"/>
          <w:color w:val="000000" w:themeColor="text1"/>
          <w:lang w:eastAsia="ru-RU"/>
        </w:rPr>
      </w:pPr>
      <w:bookmarkStart w:id="278" w:name="_Toc158879641"/>
      <w:r w:rsidRPr="0081291D">
        <w:rPr>
          <w:rFonts w:ascii="Arial Narrow" w:eastAsia="Times New Roman" w:hAnsi="Arial Narrow"/>
          <w:color w:val="000000" w:themeColor="text1"/>
          <w:lang w:eastAsia="ru-RU"/>
        </w:rPr>
        <w:t>Обнаружение короткого замыкания</w:t>
      </w:r>
      <w:bookmarkEnd w:id="278"/>
    </w:p>
    <w:p w14:paraId="122C378E" w14:textId="2BCD4047" w:rsidR="00147074" w:rsidRPr="0081291D" w:rsidRDefault="00BA5870" w:rsidP="00BA5870">
      <w:pPr>
        <w:pStyle w:val="a3"/>
        <w:numPr>
          <w:ilvl w:val="0"/>
          <w:numId w:val="23"/>
        </w:numPr>
        <w:spacing w:before="120" w:after="120" w:line="300" w:lineRule="auto"/>
        <w:jc w:val="both"/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</w:pPr>
      <w:r w:rsidRPr="0081291D"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>Отключение линии от КЗ</w:t>
      </w:r>
    </w:p>
    <w:p w14:paraId="45A015CA" w14:textId="0D30C2B2" w:rsidR="00DA083F" w:rsidRPr="0081291D" w:rsidRDefault="00BA5870" w:rsidP="00147074">
      <w:pPr>
        <w:spacing w:before="120" w:after="120" w:line="300" w:lineRule="auto"/>
        <w:ind w:firstLine="851"/>
        <w:jc w:val="both"/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</w:pPr>
      <w:r w:rsidRPr="0081291D"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 xml:space="preserve">ИКЗ способен определить КЗ по величине и длительности протекания повышенного тока и по изменению </w:t>
      </w:r>
      <w:r w:rsidR="00870B55" w:rsidRPr="0081291D"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>электростатического</w:t>
      </w:r>
      <w:r w:rsidRPr="0081291D"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 xml:space="preserve"> поля провода. </w:t>
      </w:r>
      <w:r w:rsidR="00DA083F" w:rsidRPr="0081291D"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 xml:space="preserve">Независимо от того, сколько автоматических повторных включений было выполнено, он идентифицируется как </w:t>
      </w:r>
      <w:r w:rsidR="00637F0F" w:rsidRPr="0081291D"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>КЗ на линии</w:t>
      </w:r>
      <w:r w:rsidR="00DA083F" w:rsidRPr="0081291D"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>.</w:t>
      </w:r>
    </w:p>
    <w:p w14:paraId="4F96975A" w14:textId="4041D852" w:rsidR="00BA5870" w:rsidRPr="0081291D" w:rsidRDefault="00BA5870" w:rsidP="00BA5870">
      <w:pPr>
        <w:spacing w:before="120" w:after="120" w:line="300" w:lineRule="auto"/>
        <w:jc w:val="center"/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</w:pPr>
      <w:r w:rsidRPr="0081291D">
        <w:rPr>
          <w:noProof/>
        </w:rPr>
        <w:drawing>
          <wp:inline distT="0" distB="0" distL="0" distR="0" wp14:anchorId="3914A718" wp14:editId="588C2B72">
            <wp:extent cx="4572000" cy="2743200"/>
            <wp:effectExtent l="0" t="0" r="0" b="0"/>
            <wp:docPr id="1933666060" name="Диаграмма 1">
              <a:extLst xmlns:a="http://schemas.openxmlformats.org/drawingml/2006/main">
                <a:ext uri="{FF2B5EF4-FFF2-40B4-BE49-F238E27FC236}">
                  <a16:creationId xmlns:a16="http://schemas.microsoft.com/office/drawing/2014/main" id="{B9BC2EC4-7562-4077-9466-00B65BE83DDF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3"/>
              </a:graphicData>
            </a:graphic>
          </wp:inline>
        </w:drawing>
      </w:r>
    </w:p>
    <w:p w14:paraId="0E50397E" w14:textId="1D2D85E4" w:rsidR="00BA5870" w:rsidRPr="0081291D" w:rsidRDefault="00BA5870" w:rsidP="00BA5870">
      <w:pPr>
        <w:pStyle w:val="a3"/>
        <w:widowControl w:val="0"/>
        <w:numPr>
          <w:ilvl w:val="0"/>
          <w:numId w:val="11"/>
        </w:numPr>
        <w:spacing w:before="120" w:after="120" w:line="300" w:lineRule="auto"/>
        <w:ind w:left="1134" w:hanging="1134"/>
        <w:contextualSpacing w:val="0"/>
        <w:jc w:val="center"/>
        <w:rPr>
          <w:rFonts w:ascii="Arial Narrow" w:hAnsi="Arial Narrow"/>
          <w:sz w:val="24"/>
          <w:szCs w:val="24"/>
          <w:lang w:eastAsia="ru-RU"/>
        </w:rPr>
      </w:pPr>
      <w:r w:rsidRPr="0081291D">
        <w:rPr>
          <w:rFonts w:ascii="Arial Narrow" w:hAnsi="Arial Narrow"/>
          <w:sz w:val="24"/>
          <w:szCs w:val="24"/>
          <w:lang w:eastAsia="ru-RU"/>
        </w:rPr>
        <w:t>Отключение линии при КЗ</w:t>
      </w:r>
    </w:p>
    <w:p w14:paraId="2970BBBA" w14:textId="20E126E2" w:rsidR="00DA083F" w:rsidRPr="0081291D" w:rsidRDefault="00637F0F" w:rsidP="00BA5870">
      <w:pPr>
        <w:pStyle w:val="a3"/>
        <w:numPr>
          <w:ilvl w:val="0"/>
          <w:numId w:val="23"/>
        </w:numPr>
        <w:spacing w:before="120" w:after="120" w:line="300" w:lineRule="auto"/>
        <w:ind w:left="1208" w:hanging="357"/>
        <w:contextualSpacing w:val="0"/>
        <w:jc w:val="both"/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</w:pPr>
      <w:r w:rsidRPr="0081291D"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>Отключение КЗ с успешным АПВ</w:t>
      </w:r>
    </w:p>
    <w:p w14:paraId="64DEA423" w14:textId="51BCA560" w:rsidR="00DA083F" w:rsidRPr="0081291D" w:rsidRDefault="00DA083F" w:rsidP="00BC3525">
      <w:pPr>
        <w:spacing w:before="120" w:after="120" w:line="300" w:lineRule="auto"/>
        <w:ind w:firstLine="851"/>
        <w:jc w:val="both"/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</w:pPr>
      <w:r w:rsidRPr="0081291D"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 xml:space="preserve">Если </w:t>
      </w:r>
      <w:r w:rsidR="00637F0F" w:rsidRPr="0081291D"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>КЗ</w:t>
      </w:r>
      <w:r w:rsidRPr="0081291D"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 xml:space="preserve"> устранен циклами </w:t>
      </w:r>
      <w:r w:rsidR="00637F0F" w:rsidRPr="0081291D"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>АПВ</w:t>
      </w:r>
      <w:r w:rsidRPr="0081291D"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 xml:space="preserve">, и линия возвращается к нормальному </w:t>
      </w:r>
      <w:r w:rsidR="00637F0F" w:rsidRPr="0081291D"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>режиму работы</w:t>
      </w:r>
      <w:r w:rsidRPr="0081291D"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 xml:space="preserve">, это идентифицируется как </w:t>
      </w:r>
      <w:r w:rsidR="00637F0F" w:rsidRPr="0081291D"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>устранившееся КЗ</w:t>
      </w:r>
      <w:r w:rsidRPr="0081291D"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>.</w:t>
      </w:r>
    </w:p>
    <w:p w14:paraId="4C4BBD30" w14:textId="00E5485A" w:rsidR="00DA083F" w:rsidRPr="0081291D" w:rsidRDefault="006172EE" w:rsidP="006172EE">
      <w:pPr>
        <w:jc w:val="center"/>
        <w:rPr>
          <w:lang w:eastAsia="ru-RU"/>
        </w:rPr>
      </w:pPr>
      <w:r w:rsidRPr="0081291D">
        <w:rPr>
          <w:noProof/>
        </w:rPr>
        <w:lastRenderedPageBreak/>
        <w:drawing>
          <wp:inline distT="0" distB="0" distL="0" distR="0" wp14:anchorId="7715430A" wp14:editId="17E7855B">
            <wp:extent cx="4572000" cy="2743200"/>
            <wp:effectExtent l="0" t="0" r="0" b="0"/>
            <wp:docPr id="1720853455" name="Диаграмма 1">
              <a:extLst xmlns:a="http://schemas.openxmlformats.org/drawingml/2006/main">
                <a:ext uri="{FF2B5EF4-FFF2-40B4-BE49-F238E27FC236}">
                  <a16:creationId xmlns:a16="http://schemas.microsoft.com/office/drawing/2014/main" id="{BF30ECEA-9553-4ED2-8128-2EDC2DA77AB2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4"/>
              </a:graphicData>
            </a:graphic>
          </wp:inline>
        </w:drawing>
      </w:r>
    </w:p>
    <w:p w14:paraId="0D7D2C4B" w14:textId="6399E116" w:rsidR="006172EE" w:rsidRPr="0081291D" w:rsidRDefault="006172EE" w:rsidP="006172EE">
      <w:pPr>
        <w:pStyle w:val="a3"/>
        <w:widowControl w:val="0"/>
        <w:numPr>
          <w:ilvl w:val="0"/>
          <w:numId w:val="11"/>
        </w:numPr>
        <w:spacing w:before="120" w:after="120" w:line="300" w:lineRule="auto"/>
        <w:ind w:left="1134" w:hanging="1134"/>
        <w:contextualSpacing w:val="0"/>
        <w:jc w:val="center"/>
        <w:rPr>
          <w:rFonts w:ascii="Arial Narrow" w:hAnsi="Arial Narrow"/>
          <w:sz w:val="24"/>
          <w:szCs w:val="24"/>
          <w:lang w:eastAsia="ru-RU"/>
        </w:rPr>
      </w:pPr>
      <w:r w:rsidRPr="0081291D">
        <w:rPr>
          <w:rFonts w:ascii="Arial Narrow" w:hAnsi="Arial Narrow"/>
          <w:sz w:val="24"/>
          <w:szCs w:val="24"/>
          <w:lang w:eastAsia="ru-RU"/>
        </w:rPr>
        <w:t>Отключение линии при КЗ с последующим АПВ</w:t>
      </w:r>
    </w:p>
    <w:p w14:paraId="10A5B88D" w14:textId="3F388B3F" w:rsidR="00DA083F" w:rsidRPr="0081291D" w:rsidRDefault="00DA083F" w:rsidP="00BC3525">
      <w:pPr>
        <w:pStyle w:val="3"/>
        <w:rPr>
          <w:rFonts w:ascii="Arial Narrow" w:eastAsia="Times New Roman" w:hAnsi="Arial Narrow"/>
          <w:color w:val="000000" w:themeColor="text1"/>
          <w:lang w:eastAsia="ru-RU"/>
        </w:rPr>
      </w:pPr>
      <w:bookmarkStart w:id="279" w:name="_Toc158879642"/>
      <w:r w:rsidRPr="0081291D">
        <w:rPr>
          <w:rFonts w:ascii="Arial Narrow" w:eastAsia="Times New Roman" w:hAnsi="Arial Narrow"/>
          <w:color w:val="000000" w:themeColor="text1"/>
          <w:lang w:eastAsia="ru-RU"/>
        </w:rPr>
        <w:t xml:space="preserve">Обнаружение </w:t>
      </w:r>
      <w:r w:rsidR="00DC0BCA" w:rsidRPr="0081291D">
        <w:rPr>
          <w:rFonts w:ascii="Arial Narrow" w:eastAsia="Times New Roman" w:hAnsi="Arial Narrow"/>
          <w:color w:val="000000" w:themeColor="text1"/>
          <w:lang w:eastAsia="ru-RU"/>
        </w:rPr>
        <w:t>ОЗЗ</w:t>
      </w:r>
      <w:bookmarkEnd w:id="279"/>
    </w:p>
    <w:p w14:paraId="5A877DFD" w14:textId="32DC164D" w:rsidR="00374082" w:rsidRPr="0081291D" w:rsidRDefault="00374082" w:rsidP="00374082">
      <w:pPr>
        <w:spacing w:before="120" w:after="120" w:line="300" w:lineRule="auto"/>
        <w:ind w:firstLine="851"/>
        <w:jc w:val="both"/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</w:pPr>
      <w:r w:rsidRPr="0081291D"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>Обнаружение ОЗЗ осуществляется по двум алгоритмам – 1. По переходному режиму; 2. По установившемуся режиму.</w:t>
      </w:r>
      <w:r w:rsidR="000935AF" w:rsidRPr="0081291D"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 xml:space="preserve"> ОЗЗ характеризуется возникновением переходных процессов при дуговых ОЗЗ в моменты разряда распределенной ёмкости сети. Установившийся режим работы характеризуется протеканием емкостных токов в каждом фидере по неповрежденным фазам</w:t>
      </w:r>
      <w:r w:rsidR="00A31514" w:rsidRPr="0081291D"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>. Данные токи суммируются на питающей ПС и протекают к месту ОЗЗ, формируя суммарный ток ОЗЗ (</w:t>
      </w:r>
      <w:r w:rsidR="00A31514" w:rsidRPr="0081291D"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fldChar w:fldCharType="begin"/>
      </w:r>
      <w:r w:rsidR="00A31514" w:rsidRPr="0081291D"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instrText xml:space="preserve"> REF _Ref152592914 \r \h </w:instrText>
      </w:r>
      <w:r w:rsidR="0081291D"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instrText xml:space="preserve"> \* MERGEFORMAT </w:instrText>
      </w:r>
      <w:r w:rsidR="00A31514" w:rsidRPr="0081291D"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</w:r>
      <w:r w:rsidR="00A31514" w:rsidRPr="0081291D"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fldChar w:fldCharType="separate"/>
      </w:r>
      <w:r w:rsidR="00A31514" w:rsidRPr="0081291D"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>Рисунок 8</w:t>
      </w:r>
      <w:r w:rsidR="00A31514" w:rsidRPr="0081291D"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fldChar w:fldCharType="end"/>
      </w:r>
      <w:r w:rsidR="00A31514" w:rsidRPr="0081291D"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>).</w:t>
      </w:r>
    </w:p>
    <w:p w14:paraId="59748E3B" w14:textId="678140D4" w:rsidR="00A31514" w:rsidRPr="0081291D" w:rsidRDefault="00A31514" w:rsidP="00374082">
      <w:pPr>
        <w:spacing w:before="120" w:after="120" w:line="300" w:lineRule="auto"/>
        <w:ind w:firstLine="851"/>
        <w:jc w:val="both"/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</w:pPr>
      <w:r w:rsidRPr="0081291D"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>Снижение электростатического поля - самый важный фактор для обнаружения замыкания на землю. Индикатор может косвенно измерять напряжение фазного провода ВЛ, по изменению электростатического поля.</w:t>
      </w:r>
    </w:p>
    <w:p w14:paraId="4675EBFF" w14:textId="2D1A0571" w:rsidR="00374082" w:rsidRPr="0081291D" w:rsidRDefault="000935AF" w:rsidP="00374082">
      <w:pPr>
        <w:spacing w:before="120" w:after="120" w:line="300" w:lineRule="auto"/>
        <w:ind w:firstLine="851"/>
        <w:jc w:val="both"/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</w:pPr>
      <w:r w:rsidRPr="0081291D">
        <w:rPr>
          <w:rFonts w:ascii="Arial Narrow" w:eastAsia="Times New Roman" w:hAnsi="Arial Narrow" w:cs="Tahoma"/>
          <w:noProof/>
          <w:color w:val="000000"/>
          <w:kern w:val="0"/>
          <w:sz w:val="24"/>
          <w:szCs w:val="24"/>
          <w:lang w:eastAsia="ru-RU"/>
        </w:rPr>
        <w:lastRenderedPageBreak/>
        <w:drawing>
          <wp:inline distT="0" distB="0" distL="0" distR="0" wp14:anchorId="5A4F982A" wp14:editId="5848545A">
            <wp:extent cx="4591050" cy="6772275"/>
            <wp:effectExtent l="0" t="0" r="0" b="9525"/>
            <wp:docPr id="1143001615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001615" name="Рисунок 1143001615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677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E8C08" w14:textId="1295C38F" w:rsidR="00374082" w:rsidRPr="0081291D" w:rsidRDefault="000935AF" w:rsidP="000935AF">
      <w:pPr>
        <w:pStyle w:val="a3"/>
        <w:widowControl w:val="0"/>
        <w:numPr>
          <w:ilvl w:val="0"/>
          <w:numId w:val="11"/>
        </w:numPr>
        <w:spacing w:before="120" w:after="120" w:line="300" w:lineRule="auto"/>
        <w:ind w:left="1985" w:right="1842" w:hanging="1134"/>
        <w:contextualSpacing w:val="0"/>
        <w:rPr>
          <w:rFonts w:ascii="Arial Narrow" w:hAnsi="Arial Narrow"/>
          <w:sz w:val="24"/>
          <w:szCs w:val="24"/>
          <w:lang w:eastAsia="ru-RU"/>
        </w:rPr>
      </w:pPr>
      <w:bookmarkStart w:id="280" w:name="_Ref152592914"/>
      <w:r w:rsidRPr="0081291D">
        <w:rPr>
          <w:rFonts w:ascii="Arial Narrow" w:hAnsi="Arial Narrow"/>
          <w:sz w:val="24"/>
          <w:szCs w:val="24"/>
          <w:lang w:eastAsia="ru-RU"/>
        </w:rPr>
        <w:t>Распределение токов и ВД токов и напряжений при ОЗЗ в сети с изолированной нейтралью</w:t>
      </w:r>
      <w:bookmarkEnd w:id="280"/>
    </w:p>
    <w:p w14:paraId="7F6B74E1" w14:textId="1F50699D" w:rsidR="00195571" w:rsidRPr="0081291D" w:rsidRDefault="00195571" w:rsidP="00BF0CE7">
      <w:pPr>
        <w:pStyle w:val="4"/>
        <w:rPr>
          <w:rFonts w:ascii="Arial Narrow" w:eastAsia="Times New Roman" w:hAnsi="Arial Narrow"/>
          <w:i w:val="0"/>
          <w:iCs w:val="0"/>
          <w:color w:val="auto"/>
          <w:sz w:val="24"/>
          <w:szCs w:val="24"/>
          <w:lang w:eastAsia="ru-RU"/>
        </w:rPr>
      </w:pPr>
      <w:r w:rsidRPr="0081291D">
        <w:rPr>
          <w:rFonts w:ascii="Arial Narrow" w:eastAsia="Times New Roman" w:hAnsi="Arial Narrow"/>
          <w:i w:val="0"/>
          <w:iCs w:val="0"/>
          <w:color w:val="auto"/>
          <w:sz w:val="24"/>
          <w:szCs w:val="24"/>
          <w:lang w:eastAsia="ru-RU"/>
        </w:rPr>
        <w:t>ОЗЗ перед собой</w:t>
      </w:r>
      <w:r w:rsidR="00A31514" w:rsidRPr="0081291D">
        <w:rPr>
          <w:rFonts w:ascii="Arial Narrow" w:eastAsia="Times New Roman" w:hAnsi="Arial Narrow"/>
          <w:i w:val="0"/>
          <w:iCs w:val="0"/>
          <w:color w:val="auto"/>
          <w:sz w:val="24"/>
          <w:szCs w:val="24"/>
          <w:lang w:eastAsia="ru-RU"/>
        </w:rPr>
        <w:t xml:space="preserve"> по переходному процессу</w:t>
      </w:r>
    </w:p>
    <w:p w14:paraId="2FAE1764" w14:textId="213EC95D" w:rsidR="00DA083F" w:rsidRPr="0081291D" w:rsidRDefault="00DA083F" w:rsidP="00BC3525">
      <w:pPr>
        <w:spacing w:before="120" w:after="120" w:line="300" w:lineRule="auto"/>
        <w:ind w:firstLine="851"/>
        <w:jc w:val="both"/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</w:pPr>
      <w:r w:rsidRPr="0081291D"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>После возникновения замыкания на землю в первой половине волны возникает большое количество высоко</w:t>
      </w:r>
      <w:r w:rsidR="006172EE" w:rsidRPr="0081291D"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>частотных</w:t>
      </w:r>
      <w:r w:rsidRPr="0081291D"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 xml:space="preserve"> </w:t>
      </w:r>
      <w:r w:rsidR="006172EE" w:rsidRPr="0081291D"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>гармонических составляющих</w:t>
      </w:r>
      <w:r w:rsidRPr="0081291D"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 xml:space="preserve"> и большой </w:t>
      </w:r>
      <w:r w:rsidR="006172EE" w:rsidRPr="0081291D"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 xml:space="preserve">разрядный </w:t>
      </w:r>
      <w:r w:rsidRPr="0081291D"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>емкостн</w:t>
      </w:r>
      <w:r w:rsidR="006172EE" w:rsidRPr="0081291D"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>ой</w:t>
      </w:r>
      <w:r w:rsidRPr="0081291D"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 xml:space="preserve"> ток, </w:t>
      </w:r>
      <w:r w:rsidR="00195571" w:rsidRPr="0081291D"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>а</w:t>
      </w:r>
      <w:r w:rsidRPr="0081291D"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 xml:space="preserve"> </w:t>
      </w:r>
      <w:r w:rsidR="00870B55" w:rsidRPr="0081291D"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>электростатическое</w:t>
      </w:r>
      <w:r w:rsidRPr="0081291D"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 xml:space="preserve"> поле в то же время уменьшится. Эта характеристика будет рассматриваться как </w:t>
      </w:r>
      <w:r w:rsidR="00195571" w:rsidRPr="0081291D"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>ОЗЗ перед собой</w:t>
      </w:r>
      <w:r w:rsidRPr="0081291D"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 xml:space="preserve">, если </w:t>
      </w:r>
      <w:r w:rsidR="006172EE" w:rsidRPr="0081291D"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>мгновенный</w:t>
      </w:r>
      <w:r w:rsidRPr="0081291D"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 xml:space="preserve"> ток</w:t>
      </w:r>
      <w:r w:rsidR="006172EE" w:rsidRPr="0081291D"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 xml:space="preserve"> разряда емкости</w:t>
      </w:r>
      <w:r w:rsidRPr="0081291D"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 xml:space="preserve"> </w:t>
      </w:r>
      <w:r w:rsidR="009641AE" w:rsidRPr="0081291D"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>превысит</w:t>
      </w:r>
      <w:r w:rsidRPr="0081291D"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 xml:space="preserve"> значени</w:t>
      </w:r>
      <w:r w:rsidR="009641AE" w:rsidRPr="0081291D"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 xml:space="preserve">е </w:t>
      </w:r>
      <w:proofErr w:type="spellStart"/>
      <w:r w:rsidR="009641AE" w:rsidRPr="0081291D">
        <w:rPr>
          <w:rFonts w:ascii="Arial Narrow" w:eastAsia="Times New Roman" w:hAnsi="Arial Narrow" w:cs="Tahoma"/>
          <w:color w:val="000000"/>
          <w:kern w:val="0"/>
          <w:sz w:val="24"/>
          <w:szCs w:val="24"/>
          <w:lang w:val="en-US" w:eastAsia="ru-RU"/>
          <w14:ligatures w14:val="none"/>
        </w:rPr>
        <w:t>dI</w:t>
      </w:r>
      <w:r w:rsidR="009641AE" w:rsidRPr="0081291D"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>озз</w:t>
      </w:r>
      <w:proofErr w:type="spellEnd"/>
      <w:r w:rsidR="009641AE" w:rsidRPr="0081291D"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>/</w:t>
      </w:r>
      <w:r w:rsidR="009641AE" w:rsidRPr="0081291D">
        <w:rPr>
          <w:rFonts w:ascii="Arial Narrow" w:eastAsia="Times New Roman" w:hAnsi="Arial Narrow" w:cs="Tahoma"/>
          <w:color w:val="000000"/>
          <w:kern w:val="0"/>
          <w:sz w:val="24"/>
          <w:szCs w:val="24"/>
          <w:lang w:val="en-US" w:eastAsia="ru-RU"/>
          <w14:ligatures w14:val="none"/>
        </w:rPr>
        <w:t>dt</w:t>
      </w:r>
      <w:r w:rsidRPr="0081291D"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>.</w:t>
      </w:r>
    </w:p>
    <w:p w14:paraId="2B391120" w14:textId="77777777" w:rsidR="00A31514" w:rsidRPr="0081291D" w:rsidRDefault="00A31514" w:rsidP="00BC3525">
      <w:pPr>
        <w:spacing w:before="120" w:after="120" w:line="300" w:lineRule="auto"/>
        <w:ind w:firstLine="851"/>
        <w:jc w:val="both"/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</w:pPr>
    </w:p>
    <w:p w14:paraId="7977B345" w14:textId="6B0C0BC0" w:rsidR="00F11C74" w:rsidRPr="0081291D" w:rsidRDefault="001E7029" w:rsidP="00F11C74">
      <w:pPr>
        <w:spacing w:before="120" w:after="120" w:line="300" w:lineRule="auto"/>
        <w:jc w:val="both"/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</w:pPr>
      <w:r w:rsidRPr="0081291D">
        <w:rPr>
          <w:noProof/>
        </w:rPr>
        <w:lastRenderedPageBreak/>
        <w:drawing>
          <wp:inline distT="0" distB="0" distL="0" distR="0" wp14:anchorId="482BB4C5" wp14:editId="5DF04C3F">
            <wp:extent cx="6300470" cy="1889125"/>
            <wp:effectExtent l="0" t="0" r="5080" b="15875"/>
            <wp:docPr id="852342293" name="Диаграмма 1">
              <a:extLst xmlns:a="http://schemas.openxmlformats.org/drawingml/2006/main">
                <a:ext uri="{FF2B5EF4-FFF2-40B4-BE49-F238E27FC236}">
                  <a16:creationId xmlns:a16="http://schemas.microsoft.com/office/drawing/2014/main" id="{1171B827-33D0-4893-BC6D-711DDCF6C071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6"/>
              </a:graphicData>
            </a:graphic>
          </wp:inline>
        </w:drawing>
      </w:r>
    </w:p>
    <w:p w14:paraId="118C3BFB" w14:textId="301339D1" w:rsidR="00F11C74" w:rsidRPr="0081291D" w:rsidRDefault="00EE56AF" w:rsidP="00F11C74">
      <w:pPr>
        <w:pStyle w:val="a3"/>
        <w:widowControl w:val="0"/>
        <w:numPr>
          <w:ilvl w:val="0"/>
          <w:numId w:val="11"/>
        </w:numPr>
        <w:spacing w:before="120" w:after="120" w:line="300" w:lineRule="auto"/>
        <w:ind w:left="1134" w:hanging="1134"/>
        <w:contextualSpacing w:val="0"/>
        <w:jc w:val="center"/>
        <w:rPr>
          <w:rFonts w:ascii="Arial Narrow" w:hAnsi="Arial Narrow"/>
          <w:sz w:val="24"/>
          <w:szCs w:val="24"/>
          <w:lang w:eastAsia="ru-RU"/>
        </w:rPr>
      </w:pPr>
      <w:r w:rsidRPr="0081291D">
        <w:rPr>
          <w:rFonts w:ascii="Arial Narrow" w:hAnsi="Arial Narrow"/>
          <w:sz w:val="24"/>
          <w:szCs w:val="24"/>
          <w:lang w:eastAsia="ru-RU"/>
        </w:rPr>
        <w:t>Осциллограмма токов и напряжений в момент возникновения ОЗЗ</w:t>
      </w:r>
      <w:r w:rsidR="00195571" w:rsidRPr="0081291D">
        <w:rPr>
          <w:rFonts w:ascii="Arial Narrow" w:hAnsi="Arial Narrow"/>
          <w:sz w:val="24"/>
          <w:szCs w:val="24"/>
          <w:lang w:eastAsia="ru-RU"/>
        </w:rPr>
        <w:t xml:space="preserve"> перед собой</w:t>
      </w:r>
    </w:p>
    <w:p w14:paraId="5CE93637" w14:textId="77777777" w:rsidR="00A31514" w:rsidRPr="0081291D" w:rsidRDefault="00A31514" w:rsidP="00BF0CE7">
      <w:pPr>
        <w:pStyle w:val="4"/>
        <w:rPr>
          <w:rFonts w:ascii="Arial Narrow" w:eastAsia="Times New Roman" w:hAnsi="Arial Narrow"/>
          <w:i w:val="0"/>
          <w:iCs w:val="0"/>
          <w:color w:val="auto"/>
          <w:sz w:val="24"/>
          <w:szCs w:val="24"/>
          <w:lang w:eastAsia="ru-RU"/>
        </w:rPr>
      </w:pPr>
      <w:bookmarkStart w:id="281" w:name="_Ref152596275"/>
      <w:r w:rsidRPr="0081291D">
        <w:rPr>
          <w:rFonts w:ascii="Arial Narrow" w:eastAsia="Times New Roman" w:hAnsi="Arial Narrow"/>
          <w:i w:val="0"/>
          <w:iCs w:val="0"/>
          <w:color w:val="auto"/>
          <w:sz w:val="24"/>
          <w:szCs w:val="24"/>
          <w:lang w:eastAsia="ru-RU"/>
        </w:rPr>
        <w:t>ОЗЗ перед собой по установившемуся режиму</w:t>
      </w:r>
      <w:bookmarkEnd w:id="281"/>
    </w:p>
    <w:p w14:paraId="75396B0D" w14:textId="77777777" w:rsidR="00BF0CE7" w:rsidRPr="0081291D" w:rsidRDefault="00BF0CE7" w:rsidP="00A31514">
      <w:pPr>
        <w:spacing w:before="120" w:after="120" w:line="300" w:lineRule="auto"/>
        <w:ind w:firstLine="851"/>
        <w:jc w:val="both"/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</w:pPr>
      <w:r w:rsidRPr="0081291D"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>В устройстве реализовано два алгоритма:</w:t>
      </w:r>
    </w:p>
    <w:p w14:paraId="21A89F05" w14:textId="2D5EA7CD" w:rsidR="00A31514" w:rsidRPr="0081291D" w:rsidRDefault="00E66268" w:rsidP="00A31514">
      <w:pPr>
        <w:spacing w:before="120" w:after="120" w:line="300" w:lineRule="auto"/>
        <w:ind w:firstLine="851"/>
        <w:jc w:val="both"/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</w:pPr>
      <w:r w:rsidRPr="0081291D"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>Алгоритм</w:t>
      </w:r>
      <w:r w:rsidR="00BF0CE7" w:rsidRPr="0081291D"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 xml:space="preserve"> 1</w:t>
      </w:r>
      <w:r w:rsidRPr="0081291D"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 xml:space="preserve"> запускается в </w:t>
      </w:r>
      <w:r w:rsidRPr="0081291D">
        <w:rPr>
          <w:rFonts w:ascii="Arial Narrow" w:eastAsia="Times New Roman" w:hAnsi="Arial Narrow" w:cs="Tahoma"/>
          <w:color w:val="000000"/>
          <w:kern w:val="0"/>
          <w:sz w:val="24"/>
          <w:szCs w:val="24"/>
          <w:lang w:val="en-US" w:eastAsia="ru-RU"/>
          <w14:ligatures w14:val="none"/>
        </w:rPr>
        <w:t>master</w:t>
      </w:r>
      <w:r w:rsidRPr="0081291D"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>-индикаторе при падении электростатического поля одного из проводов и при наличии протекающего тока по провод</w:t>
      </w:r>
      <w:r w:rsidR="007057A5" w:rsidRPr="0081291D"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>у, в котором произошло падение</w:t>
      </w:r>
      <w:r w:rsidRPr="0081291D"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 xml:space="preserve">. </w:t>
      </w:r>
      <w:r w:rsidR="007057A5" w:rsidRPr="0081291D"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 xml:space="preserve">Данные токов со </w:t>
      </w:r>
      <w:r w:rsidR="007057A5" w:rsidRPr="0081291D">
        <w:rPr>
          <w:rFonts w:ascii="Arial Narrow" w:eastAsia="Times New Roman" w:hAnsi="Arial Narrow" w:cs="Tahoma"/>
          <w:color w:val="000000"/>
          <w:kern w:val="0"/>
          <w:sz w:val="24"/>
          <w:szCs w:val="24"/>
          <w:lang w:val="en-US" w:eastAsia="ru-RU"/>
          <w14:ligatures w14:val="none"/>
        </w:rPr>
        <w:t>slave</w:t>
      </w:r>
      <w:r w:rsidR="007057A5" w:rsidRPr="0081291D"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 xml:space="preserve">-индикаторов передаются на </w:t>
      </w:r>
      <w:r w:rsidR="007057A5" w:rsidRPr="0081291D">
        <w:rPr>
          <w:rFonts w:ascii="Arial Narrow" w:eastAsia="Times New Roman" w:hAnsi="Arial Narrow" w:cs="Tahoma"/>
          <w:color w:val="000000"/>
          <w:kern w:val="0"/>
          <w:sz w:val="24"/>
          <w:szCs w:val="24"/>
          <w:lang w:val="en-US" w:eastAsia="ru-RU"/>
          <w14:ligatures w14:val="none"/>
        </w:rPr>
        <w:t>master</w:t>
      </w:r>
      <w:r w:rsidR="007057A5" w:rsidRPr="0081291D"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 xml:space="preserve">, который по полученным значениям высчитывает сумму токов трёх фаз. Результирующий ток сравнивается по углу с </w:t>
      </w:r>
      <w:r w:rsidR="00BF0CE7" w:rsidRPr="0081291D"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 xml:space="preserve">напряжением поврежденной фазы до возникновения ОЗЗ. В случае, если суммарный ток </w:t>
      </w:r>
      <w:r w:rsidR="006614E9" w:rsidRPr="0081291D"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 xml:space="preserve">опережает на 90° </w:t>
      </w:r>
      <w:r w:rsidR="002A5964" w:rsidRPr="0081291D"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 xml:space="preserve">по углу </w:t>
      </w:r>
      <w:r w:rsidR="00BF0CE7" w:rsidRPr="0081291D"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>напряжение, то происходит срабатывание алгоритма.</w:t>
      </w:r>
      <w:r w:rsidR="002A5964" w:rsidRPr="0081291D"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 xml:space="preserve"> </w:t>
      </w:r>
    </w:p>
    <w:p w14:paraId="7FEE4F67" w14:textId="634E1926" w:rsidR="00BF0CE7" w:rsidRPr="0081291D" w:rsidRDefault="00BF0CE7" w:rsidP="00A31514">
      <w:pPr>
        <w:spacing w:before="120" w:after="120" w:line="300" w:lineRule="auto"/>
        <w:ind w:firstLine="851"/>
        <w:jc w:val="both"/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</w:pPr>
      <w:r w:rsidRPr="0081291D"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>Алгоритм 2 реализован без централизованной обработки, но работает по принципу Алгоритма 1, только сравнивается не угол суммарного тока трех фаз с доаварийным напряжением, а угол фазного тока провода, на котором установлен индикатор с доаварийным напряжением провода.</w:t>
      </w:r>
    </w:p>
    <w:p w14:paraId="531AA5BC" w14:textId="700E0053" w:rsidR="00195571" w:rsidRPr="0081291D" w:rsidDel="00A6601D" w:rsidRDefault="00195571" w:rsidP="00BF0CE7">
      <w:pPr>
        <w:pStyle w:val="4"/>
        <w:rPr>
          <w:del w:id="282" w:author="Данил Ахатов" w:date="2024-02-15T08:49:00Z"/>
          <w:rFonts w:ascii="Arial Narrow" w:eastAsia="Times New Roman" w:hAnsi="Arial Narrow"/>
          <w:i w:val="0"/>
          <w:iCs w:val="0"/>
          <w:color w:val="auto"/>
          <w:sz w:val="24"/>
          <w:szCs w:val="24"/>
          <w:lang w:eastAsia="ru-RU"/>
        </w:rPr>
      </w:pPr>
      <w:del w:id="283" w:author="Данил Ахатов" w:date="2024-02-15T08:49:00Z">
        <w:r w:rsidRPr="0081291D" w:rsidDel="00A6601D">
          <w:rPr>
            <w:rFonts w:ascii="Arial Narrow" w:eastAsia="Times New Roman" w:hAnsi="Arial Narrow"/>
            <w:i w:val="0"/>
            <w:iCs w:val="0"/>
            <w:color w:val="auto"/>
            <w:sz w:val="24"/>
            <w:szCs w:val="24"/>
            <w:lang w:eastAsia="ru-RU"/>
          </w:rPr>
          <w:delText>ОЗЗ за спиной</w:delText>
        </w:r>
        <w:r w:rsidR="00BF0CE7" w:rsidRPr="0081291D" w:rsidDel="00A6601D">
          <w:rPr>
            <w:rFonts w:ascii="Arial Narrow" w:eastAsia="Times New Roman" w:hAnsi="Arial Narrow"/>
            <w:i w:val="0"/>
            <w:iCs w:val="0"/>
            <w:color w:val="auto"/>
            <w:sz w:val="24"/>
            <w:szCs w:val="24"/>
            <w:lang w:eastAsia="ru-RU"/>
          </w:rPr>
          <w:delText xml:space="preserve"> по переходному процессу</w:delText>
        </w:r>
      </w:del>
    </w:p>
    <w:p w14:paraId="0C8FFB43" w14:textId="7B4CF63B" w:rsidR="00195571" w:rsidRPr="0081291D" w:rsidDel="00A6601D" w:rsidRDefault="00B0141D" w:rsidP="00195571">
      <w:pPr>
        <w:spacing w:before="120" w:after="120" w:line="300" w:lineRule="auto"/>
        <w:ind w:firstLine="851"/>
        <w:jc w:val="both"/>
        <w:rPr>
          <w:del w:id="284" w:author="Данил Ахатов" w:date="2024-02-15T08:49:00Z"/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</w:pPr>
      <w:del w:id="285" w:author="Данил Ахатов" w:date="2024-02-15T08:49:00Z">
        <w:r w:rsidRPr="0081291D" w:rsidDel="00A6601D">
          <w:rPr>
            <w:rFonts w:ascii="Arial Narrow" w:eastAsia="Times New Roman" w:hAnsi="Arial Narrow" w:cs="Tahoma"/>
            <w:color w:val="000000"/>
            <w:kern w:val="0"/>
            <w:sz w:val="24"/>
            <w:szCs w:val="24"/>
            <w:lang w:eastAsia="ru-RU"/>
            <w14:ligatures w14:val="none"/>
          </w:rPr>
          <w:delText xml:space="preserve">В случае же, если произошло падение напряжения, но емкостной разрядный ток не превысил пороговое значение уставки </w:delText>
        </w:r>
        <w:r w:rsidRPr="0081291D" w:rsidDel="00A6601D">
          <w:rPr>
            <w:rFonts w:ascii="Arial Narrow" w:eastAsia="Times New Roman" w:hAnsi="Arial Narrow" w:cs="Tahoma"/>
            <w:color w:val="000000"/>
            <w:kern w:val="0"/>
            <w:sz w:val="24"/>
            <w:szCs w:val="24"/>
            <w:lang w:val="en-US" w:eastAsia="ru-RU"/>
            <w14:ligatures w14:val="none"/>
          </w:rPr>
          <w:delText>dI</w:delText>
        </w:r>
        <w:r w:rsidRPr="0081291D" w:rsidDel="00A6601D">
          <w:rPr>
            <w:rFonts w:ascii="Arial Narrow" w:eastAsia="Times New Roman" w:hAnsi="Arial Narrow" w:cs="Tahoma"/>
            <w:color w:val="000000"/>
            <w:kern w:val="0"/>
            <w:sz w:val="24"/>
            <w:szCs w:val="24"/>
            <w:lang w:eastAsia="ru-RU"/>
            <w14:ligatures w14:val="none"/>
          </w:rPr>
          <w:delText>озз/</w:delText>
        </w:r>
        <w:r w:rsidRPr="0081291D" w:rsidDel="00A6601D">
          <w:rPr>
            <w:rFonts w:ascii="Arial Narrow" w:eastAsia="Times New Roman" w:hAnsi="Arial Narrow" w:cs="Tahoma"/>
            <w:color w:val="000000"/>
            <w:kern w:val="0"/>
            <w:sz w:val="24"/>
            <w:szCs w:val="24"/>
            <w:lang w:val="en-US" w:eastAsia="ru-RU"/>
            <w14:ligatures w14:val="none"/>
          </w:rPr>
          <w:delText>dt</w:delText>
        </w:r>
        <w:r w:rsidRPr="0081291D" w:rsidDel="00A6601D">
          <w:rPr>
            <w:rFonts w:ascii="Arial Narrow" w:eastAsia="Times New Roman" w:hAnsi="Arial Narrow" w:cs="Tahoma"/>
            <w:color w:val="000000"/>
            <w:kern w:val="0"/>
            <w:sz w:val="24"/>
            <w:szCs w:val="24"/>
            <w:lang w:eastAsia="ru-RU"/>
            <w14:ligatures w14:val="none"/>
          </w:rPr>
          <w:delText>, то устройство воспринимает это как ОЗЗ за спиной.</w:delText>
        </w:r>
      </w:del>
    </w:p>
    <w:p w14:paraId="2069AF35" w14:textId="5A741A36" w:rsidR="001E7029" w:rsidRPr="0081291D" w:rsidDel="00A6601D" w:rsidRDefault="001E7029" w:rsidP="001E7029">
      <w:pPr>
        <w:spacing w:before="120" w:after="120" w:line="300" w:lineRule="auto"/>
        <w:jc w:val="center"/>
        <w:rPr>
          <w:del w:id="286" w:author="Данил Ахатов" w:date="2024-02-15T08:49:00Z"/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</w:pPr>
      <w:del w:id="287" w:author="Данил Ахатов" w:date="2024-02-15T08:49:00Z">
        <w:r w:rsidRPr="0081291D" w:rsidDel="00A6601D">
          <w:rPr>
            <w:noProof/>
          </w:rPr>
          <w:drawing>
            <wp:inline distT="0" distB="0" distL="0" distR="0" wp14:anchorId="06DAA059" wp14:editId="6F456758">
              <wp:extent cx="6300470" cy="1889125"/>
              <wp:effectExtent l="0" t="0" r="5080" b="15875"/>
              <wp:docPr id="896846376" name="Диаграмма 1">
                <a:extLst xmlns:a="http://schemas.openxmlformats.org/drawingml/2006/main">
                  <a:ext uri="{FF2B5EF4-FFF2-40B4-BE49-F238E27FC236}">
                    <a16:creationId xmlns:a16="http://schemas.microsoft.com/office/drawing/2014/main" id="{BCD8A951-DD02-47D2-8FBF-F966E2E25AF0}"/>
                  </a:ext>
                </a:extLst>
              </wp:docPr>
              <wp:cNvGraphicFramePr/>
              <a:graphic xmlns:a="http://schemas.openxmlformats.org/drawingml/2006/main">
                <a:graphicData uri="http://schemas.openxmlformats.org/drawingml/2006/chart">
                  <c:chart xmlns:c="http://schemas.openxmlformats.org/drawingml/2006/chart" xmlns:r="http://schemas.openxmlformats.org/officeDocument/2006/relationships" r:id="rId17"/>
                </a:graphicData>
              </a:graphic>
            </wp:inline>
          </w:drawing>
        </w:r>
      </w:del>
    </w:p>
    <w:p w14:paraId="0BBDB2D1" w14:textId="30056F3D" w:rsidR="001E7029" w:rsidRPr="0081291D" w:rsidDel="00A6601D" w:rsidRDefault="001E7029" w:rsidP="001E7029">
      <w:pPr>
        <w:pStyle w:val="a3"/>
        <w:widowControl w:val="0"/>
        <w:numPr>
          <w:ilvl w:val="0"/>
          <w:numId w:val="11"/>
        </w:numPr>
        <w:spacing w:before="120" w:after="120" w:line="300" w:lineRule="auto"/>
        <w:ind w:left="1134" w:hanging="1134"/>
        <w:contextualSpacing w:val="0"/>
        <w:jc w:val="center"/>
        <w:rPr>
          <w:del w:id="288" w:author="Данил Ахатов" w:date="2024-02-15T08:49:00Z"/>
          <w:rFonts w:ascii="Arial Narrow" w:hAnsi="Arial Narrow"/>
          <w:sz w:val="24"/>
          <w:szCs w:val="24"/>
          <w:lang w:eastAsia="ru-RU"/>
        </w:rPr>
      </w:pPr>
      <w:del w:id="289" w:author="Данил Ахатов" w:date="2024-02-15T08:49:00Z">
        <w:r w:rsidRPr="0081291D" w:rsidDel="00A6601D">
          <w:rPr>
            <w:rFonts w:ascii="Arial Narrow" w:hAnsi="Arial Narrow"/>
            <w:sz w:val="24"/>
            <w:szCs w:val="24"/>
            <w:lang w:eastAsia="ru-RU"/>
          </w:rPr>
          <w:delText>Осциллограмма токов и напряжений в момент возникновения ОЗЗ за спиной</w:delText>
        </w:r>
      </w:del>
    </w:p>
    <w:p w14:paraId="32132900" w14:textId="1AB432C1" w:rsidR="002A5964" w:rsidRPr="0081291D" w:rsidDel="00A6601D" w:rsidRDefault="002A5964" w:rsidP="002A5964">
      <w:pPr>
        <w:pStyle w:val="4"/>
        <w:rPr>
          <w:del w:id="290" w:author="Данил Ахатов" w:date="2024-02-15T08:49:00Z"/>
          <w:rFonts w:ascii="Arial Narrow" w:eastAsia="Times New Roman" w:hAnsi="Arial Narrow"/>
          <w:i w:val="0"/>
          <w:iCs w:val="0"/>
          <w:color w:val="auto"/>
          <w:sz w:val="24"/>
          <w:szCs w:val="24"/>
          <w:lang w:eastAsia="ru-RU"/>
        </w:rPr>
      </w:pPr>
      <w:del w:id="291" w:author="Данил Ахатов" w:date="2024-02-15T08:49:00Z">
        <w:r w:rsidRPr="0081291D" w:rsidDel="00A6601D">
          <w:rPr>
            <w:rFonts w:ascii="Arial Narrow" w:eastAsia="Times New Roman" w:hAnsi="Arial Narrow"/>
            <w:i w:val="0"/>
            <w:iCs w:val="0"/>
            <w:color w:val="auto"/>
            <w:sz w:val="24"/>
            <w:szCs w:val="24"/>
            <w:lang w:eastAsia="ru-RU"/>
          </w:rPr>
          <w:delText>ОЗЗ за спиной по установившемуся режиму</w:delText>
        </w:r>
      </w:del>
    </w:p>
    <w:p w14:paraId="7E05005C" w14:textId="3C42111B" w:rsidR="002A5964" w:rsidRPr="0081291D" w:rsidDel="00A6601D" w:rsidRDefault="002A5964" w:rsidP="002A5964">
      <w:pPr>
        <w:widowControl w:val="0"/>
        <w:spacing w:before="120" w:after="120" w:line="300" w:lineRule="auto"/>
        <w:ind w:firstLine="709"/>
        <w:rPr>
          <w:del w:id="292" w:author="Данил Ахатов" w:date="2024-02-15T08:49:00Z"/>
          <w:rFonts w:ascii="Arial Narrow" w:hAnsi="Arial Narrow"/>
          <w:sz w:val="24"/>
          <w:szCs w:val="24"/>
          <w:lang w:eastAsia="ru-RU"/>
        </w:rPr>
      </w:pPr>
      <w:del w:id="293" w:author="Данил Ахатов" w:date="2024-02-15T08:49:00Z">
        <w:r w:rsidRPr="0081291D" w:rsidDel="00A6601D">
          <w:rPr>
            <w:rFonts w:ascii="Arial Narrow" w:hAnsi="Arial Narrow"/>
            <w:sz w:val="24"/>
            <w:szCs w:val="24"/>
            <w:lang w:eastAsia="ru-RU"/>
          </w:rPr>
          <w:delText xml:space="preserve">Алгоритмы определения описаны в п. </w:delText>
        </w:r>
        <w:r w:rsidRPr="0081291D" w:rsidDel="00A6601D">
          <w:rPr>
            <w:rFonts w:ascii="Arial Narrow" w:hAnsi="Arial Narrow"/>
            <w:sz w:val="24"/>
            <w:szCs w:val="24"/>
            <w:lang w:eastAsia="ru-RU"/>
          </w:rPr>
          <w:fldChar w:fldCharType="begin"/>
        </w:r>
        <w:r w:rsidRPr="0081291D" w:rsidDel="00A6601D">
          <w:rPr>
            <w:rFonts w:ascii="Arial Narrow" w:hAnsi="Arial Narrow"/>
            <w:sz w:val="24"/>
            <w:szCs w:val="24"/>
            <w:lang w:eastAsia="ru-RU"/>
          </w:rPr>
          <w:delInstrText xml:space="preserve"> REF _Ref152596275 \r \h </w:delInstrText>
        </w:r>
        <w:r w:rsidR="0081291D" w:rsidDel="00A6601D">
          <w:rPr>
            <w:rFonts w:ascii="Arial Narrow" w:hAnsi="Arial Narrow"/>
            <w:sz w:val="24"/>
            <w:szCs w:val="24"/>
            <w:lang w:eastAsia="ru-RU"/>
          </w:rPr>
          <w:delInstrText xml:space="preserve"> \* MERGEFORMAT </w:delInstrText>
        </w:r>
        <w:r w:rsidRPr="0081291D" w:rsidDel="00A6601D">
          <w:rPr>
            <w:rFonts w:ascii="Arial Narrow" w:hAnsi="Arial Narrow"/>
            <w:sz w:val="24"/>
            <w:szCs w:val="24"/>
            <w:lang w:eastAsia="ru-RU"/>
          </w:rPr>
        </w:r>
        <w:r w:rsidRPr="0081291D" w:rsidDel="00A6601D">
          <w:rPr>
            <w:rFonts w:ascii="Arial Narrow" w:hAnsi="Arial Narrow"/>
            <w:sz w:val="24"/>
            <w:szCs w:val="24"/>
            <w:lang w:eastAsia="ru-RU"/>
          </w:rPr>
          <w:fldChar w:fldCharType="separate"/>
        </w:r>
        <w:r w:rsidRPr="0081291D" w:rsidDel="00A6601D">
          <w:rPr>
            <w:rFonts w:ascii="Arial Narrow" w:hAnsi="Arial Narrow"/>
            <w:sz w:val="24"/>
            <w:szCs w:val="24"/>
            <w:lang w:eastAsia="ru-RU"/>
          </w:rPr>
          <w:delText>3.7.3.2</w:delText>
        </w:r>
        <w:r w:rsidRPr="0081291D" w:rsidDel="00A6601D">
          <w:rPr>
            <w:rFonts w:ascii="Arial Narrow" w:hAnsi="Arial Narrow"/>
            <w:sz w:val="24"/>
            <w:szCs w:val="24"/>
            <w:lang w:eastAsia="ru-RU"/>
          </w:rPr>
          <w:fldChar w:fldCharType="end"/>
        </w:r>
        <w:r w:rsidRPr="0081291D" w:rsidDel="00A6601D">
          <w:rPr>
            <w:rFonts w:ascii="Arial Narrow" w:hAnsi="Arial Narrow"/>
            <w:sz w:val="24"/>
            <w:szCs w:val="24"/>
            <w:lang w:eastAsia="ru-RU"/>
          </w:rPr>
          <w:delText>. В случае если вектор тока отстаёт от вектора доаварийного напряжения</w:delText>
        </w:r>
      </w:del>
    </w:p>
    <w:p w14:paraId="44C4148B" w14:textId="34905356" w:rsidR="00DA083F" w:rsidRPr="0081291D" w:rsidRDefault="00DA083F" w:rsidP="00BC3525">
      <w:pPr>
        <w:pStyle w:val="3"/>
        <w:rPr>
          <w:rFonts w:ascii="Arial Narrow" w:eastAsia="Times New Roman" w:hAnsi="Arial Narrow"/>
          <w:color w:val="000000" w:themeColor="text1"/>
          <w:lang w:eastAsia="ru-RU"/>
        </w:rPr>
      </w:pPr>
      <w:bookmarkStart w:id="294" w:name="_Toc158879643"/>
      <w:r w:rsidRPr="0081291D">
        <w:rPr>
          <w:rFonts w:ascii="Arial Narrow" w:eastAsia="Times New Roman" w:hAnsi="Arial Narrow"/>
          <w:color w:val="000000" w:themeColor="text1"/>
          <w:lang w:eastAsia="ru-RU"/>
        </w:rPr>
        <w:lastRenderedPageBreak/>
        <w:t>Передача значения тока нагрузки</w:t>
      </w:r>
      <w:bookmarkEnd w:id="294"/>
    </w:p>
    <w:p w14:paraId="252EE467" w14:textId="26A7E06F" w:rsidR="00DA083F" w:rsidRPr="0081291D" w:rsidRDefault="009E00D1" w:rsidP="00BC3525">
      <w:pPr>
        <w:spacing w:before="120" w:after="120" w:line="300" w:lineRule="auto"/>
        <w:ind w:firstLine="851"/>
        <w:jc w:val="both"/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</w:pPr>
      <w:r w:rsidRPr="0081291D"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>В рабочем режиме и</w:t>
      </w:r>
      <w:r w:rsidR="00DA083F" w:rsidRPr="0081291D"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 xml:space="preserve">ндикатор передает значение тока в </w:t>
      </w:r>
      <w:r w:rsidR="00DF3827" w:rsidRPr="0081291D"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>УСПД</w:t>
      </w:r>
      <w:r w:rsidR="00DA083F" w:rsidRPr="0081291D"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 xml:space="preserve">, а </w:t>
      </w:r>
      <w:r w:rsidR="00DF3827" w:rsidRPr="0081291D"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>УСПД</w:t>
      </w:r>
      <w:r w:rsidR="00DA083F" w:rsidRPr="0081291D"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 xml:space="preserve"> </w:t>
      </w:r>
      <w:r w:rsidR="001C2BAF" w:rsidRPr="0081291D"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 xml:space="preserve">периодически </w:t>
      </w:r>
      <w:r w:rsidR="00DA083F" w:rsidRPr="0081291D"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 xml:space="preserve">передает значение тока в SCADA </w:t>
      </w:r>
      <w:r w:rsidR="00F31A7A" w:rsidRPr="0081291D"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>по мобильной связи</w:t>
      </w:r>
      <w:r w:rsidR="00DA083F" w:rsidRPr="0081291D"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 xml:space="preserve"> и также </w:t>
      </w:r>
      <w:r w:rsidR="001C2BAF" w:rsidRPr="0081291D"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>спорадически</w:t>
      </w:r>
      <w:r w:rsidR="00DA083F" w:rsidRPr="0081291D"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 xml:space="preserve"> передает</w:t>
      </w:r>
      <w:ins w:id="295" w:author="Данил Ахатов" w:date="2024-02-15T08:50:00Z">
        <w:r w:rsidR="00A6601D">
          <w:rPr>
            <w:rFonts w:ascii="Arial Narrow" w:eastAsia="Times New Roman" w:hAnsi="Arial Narrow" w:cs="Tahoma"/>
            <w:color w:val="000000"/>
            <w:kern w:val="0"/>
            <w:sz w:val="24"/>
            <w:szCs w:val="24"/>
            <w:lang w:eastAsia="ru-RU"/>
            <w14:ligatures w14:val="none"/>
          </w:rPr>
          <w:t xml:space="preserve"> данные</w:t>
        </w:r>
      </w:ins>
      <w:r w:rsidR="00DA083F" w:rsidRPr="0081291D"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 xml:space="preserve">, </w:t>
      </w:r>
      <w:del w:id="296" w:author="Данил Ахатов" w:date="2024-02-15T08:50:00Z">
        <w:r w:rsidR="00DA083F" w:rsidRPr="0081291D" w:rsidDel="00A6601D">
          <w:rPr>
            <w:rFonts w:ascii="Arial Narrow" w:eastAsia="Times New Roman" w:hAnsi="Arial Narrow" w:cs="Tahoma"/>
            <w:color w:val="000000"/>
            <w:kern w:val="0"/>
            <w:sz w:val="24"/>
            <w:szCs w:val="24"/>
            <w:lang w:eastAsia="ru-RU"/>
            <w14:ligatures w14:val="none"/>
          </w:rPr>
          <w:delText xml:space="preserve">когда </w:delText>
        </w:r>
      </w:del>
      <w:ins w:id="297" w:author="Данил Ахатов" w:date="2024-02-15T08:50:00Z">
        <w:r w:rsidR="00A6601D">
          <w:rPr>
            <w:rFonts w:ascii="Arial Narrow" w:eastAsia="Times New Roman" w:hAnsi="Arial Narrow" w:cs="Tahoma"/>
            <w:color w:val="000000"/>
            <w:kern w:val="0"/>
            <w:sz w:val="24"/>
            <w:szCs w:val="24"/>
            <w:lang w:eastAsia="ru-RU"/>
            <w14:ligatures w14:val="none"/>
          </w:rPr>
          <w:t xml:space="preserve">при которых </w:t>
        </w:r>
      </w:ins>
      <w:r w:rsidR="00DA083F" w:rsidRPr="0081291D"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>значение тока изменяется с большой амплитудой. Фиксированное время и амплитуда регулируются.</w:t>
      </w:r>
    </w:p>
    <w:p w14:paraId="33601019" w14:textId="7A4C1F65" w:rsidR="00266CBB" w:rsidRPr="0081291D" w:rsidRDefault="00E641CA" w:rsidP="00D15D31">
      <w:pPr>
        <w:pStyle w:val="2"/>
        <w:spacing w:before="120" w:after="120" w:line="300" w:lineRule="auto"/>
        <w:ind w:left="709" w:hanging="709"/>
        <w:rPr>
          <w:rFonts w:ascii="Arial Narrow" w:eastAsia="Times New Roman" w:hAnsi="Arial Narrow"/>
          <w:color w:val="auto"/>
          <w:sz w:val="24"/>
          <w:szCs w:val="24"/>
          <w:lang w:eastAsia="ru-RU"/>
        </w:rPr>
      </w:pPr>
      <w:bookmarkStart w:id="298" w:name="_Toc158879644"/>
      <w:r w:rsidRPr="0081291D">
        <w:rPr>
          <w:rFonts w:ascii="Arial Narrow" w:eastAsia="Times New Roman" w:hAnsi="Arial Narrow"/>
          <w:color w:val="auto"/>
          <w:sz w:val="24"/>
          <w:szCs w:val="24"/>
          <w:lang w:eastAsia="ru-RU"/>
        </w:rPr>
        <w:t>Электропитание устройства</w:t>
      </w:r>
      <w:bookmarkEnd w:id="298"/>
    </w:p>
    <w:p w14:paraId="5BFCE9AC" w14:textId="10F5D787" w:rsidR="00E641CA" w:rsidRPr="0081291D" w:rsidDel="00A6601D" w:rsidRDefault="00E641CA" w:rsidP="00E641CA">
      <w:pPr>
        <w:spacing w:before="120" w:after="120" w:line="300" w:lineRule="auto"/>
        <w:ind w:firstLine="851"/>
        <w:jc w:val="both"/>
        <w:rPr>
          <w:del w:id="299" w:author="Данил Ахатов" w:date="2024-02-15T08:51:00Z"/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</w:pPr>
      <w:del w:id="300" w:author="Данил Ахатов" w:date="2024-02-15T08:51:00Z">
        <w:r w:rsidRPr="0081291D" w:rsidDel="00A6601D">
          <w:rPr>
            <w:rFonts w:ascii="Arial Narrow" w:eastAsia="Times New Roman" w:hAnsi="Arial Narrow" w:cs="Tahoma"/>
            <w:color w:val="000000"/>
            <w:kern w:val="0"/>
            <w:sz w:val="24"/>
            <w:szCs w:val="24"/>
            <w:lang w:eastAsia="ru-RU"/>
            <w14:ligatures w14:val="none"/>
          </w:rPr>
          <w:delText>В нормальных условиях питание ИКЗ осуществляется отбором мощности от ВЛ и встроенных солнечных панелей. При этом заряжается встроенный аккумулятор. Когда внешнего питания недостаточно (например, на ВЛ с низкой нагрузкой в тёмное время суток) ИКЗ получает питание от аккумулятора.</w:delText>
        </w:r>
      </w:del>
    </w:p>
    <w:p w14:paraId="77C7FA37" w14:textId="141D7A21" w:rsidR="00E641CA" w:rsidRPr="0081291D" w:rsidDel="00A6601D" w:rsidRDefault="00E641CA" w:rsidP="00E641CA">
      <w:pPr>
        <w:spacing w:before="120" w:after="120" w:line="300" w:lineRule="auto"/>
        <w:ind w:firstLine="851"/>
        <w:jc w:val="both"/>
        <w:rPr>
          <w:del w:id="301" w:author="Данил Ахатов" w:date="2024-02-15T08:51:00Z"/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</w:pPr>
      <w:del w:id="302" w:author="Данил Ахатов" w:date="2024-02-15T08:51:00Z">
        <w:r w:rsidRPr="0081291D" w:rsidDel="00A6601D">
          <w:rPr>
            <w:rFonts w:ascii="Arial Narrow" w:eastAsia="Times New Roman" w:hAnsi="Arial Narrow" w:cs="Tahoma"/>
            <w:color w:val="000000"/>
            <w:kern w:val="0"/>
            <w:sz w:val="24"/>
            <w:szCs w:val="24"/>
            <w:lang w:eastAsia="ru-RU"/>
            <w14:ligatures w14:val="none"/>
          </w:rPr>
          <w:delText>Дополнительно ИКЗ оснащён резервным элементом питания — не перезаряжаемой морозостойкой (до -60 градусов) батареей большой ёмкости. Когда энергии аккумулятора становится недостаточно, питание автоматически переключается на батарею. Батарея задействуется в наиболее тяжёлых условиях эксплуатации (при понижении температуры ниже -40 градусов) когда эффективность аккумуляторов снижается. При повышении температуры питание автоматически переключается обратно на аккумулятор.</w:delText>
        </w:r>
      </w:del>
    </w:p>
    <w:p w14:paraId="5B2DB597" w14:textId="3DF60E72" w:rsidR="00DC0BCA" w:rsidDel="00A6601D" w:rsidRDefault="00DC0BCA" w:rsidP="00E61A99">
      <w:pPr>
        <w:spacing w:before="120" w:after="120" w:line="300" w:lineRule="auto"/>
        <w:ind w:firstLine="851"/>
        <w:jc w:val="both"/>
        <w:rPr>
          <w:del w:id="303" w:author="Данил Ахатов" w:date="2024-02-15T08:51:00Z"/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</w:pPr>
      <w:del w:id="304" w:author="Данил Ахатов" w:date="2024-02-15T08:51:00Z">
        <w:r w:rsidRPr="0081291D" w:rsidDel="00A6601D">
          <w:rPr>
            <w:rFonts w:ascii="Arial Narrow" w:eastAsia="Times New Roman" w:hAnsi="Arial Narrow" w:cs="Tahoma"/>
            <w:color w:val="000000"/>
            <w:kern w:val="0"/>
            <w:sz w:val="24"/>
            <w:szCs w:val="24"/>
            <w:lang w:eastAsia="ru-RU"/>
            <w14:ligatures w14:val="none"/>
          </w:rPr>
          <w:delText>Батарею и аккумулятор индикатора являются легкозаменяемыми. Данные о напряжении батареи и аккумулятора передаются по каналам связи</w:delText>
        </w:r>
        <w:r w:rsidR="00E61A99" w:rsidRPr="0081291D" w:rsidDel="00A6601D">
          <w:rPr>
            <w:rFonts w:ascii="Arial Narrow" w:eastAsia="Times New Roman" w:hAnsi="Arial Narrow" w:cs="Tahoma"/>
            <w:color w:val="000000"/>
            <w:kern w:val="0"/>
            <w:sz w:val="24"/>
            <w:szCs w:val="24"/>
            <w:lang w:eastAsia="ru-RU"/>
            <w14:ligatures w14:val="none"/>
          </w:rPr>
          <w:delText xml:space="preserve"> (</w:delText>
        </w:r>
        <w:r w:rsidR="00E61A99" w:rsidRPr="0081291D" w:rsidDel="00A6601D">
          <w:rPr>
            <w:rFonts w:ascii="Arial Narrow" w:eastAsia="Times New Roman" w:hAnsi="Arial Narrow" w:cs="Tahoma"/>
            <w:color w:val="000000"/>
            <w:kern w:val="0"/>
            <w:sz w:val="24"/>
            <w:szCs w:val="24"/>
            <w:lang w:val="en-US" w:eastAsia="ru-RU"/>
            <w14:ligatures w14:val="none"/>
          </w:rPr>
          <w:delText>BLE</w:delText>
        </w:r>
        <w:r w:rsidR="00E61A99" w:rsidRPr="0081291D" w:rsidDel="00A6601D">
          <w:rPr>
            <w:rFonts w:ascii="Arial Narrow" w:eastAsia="Times New Roman" w:hAnsi="Arial Narrow" w:cs="Tahoma"/>
            <w:color w:val="000000"/>
            <w:kern w:val="0"/>
            <w:sz w:val="24"/>
            <w:szCs w:val="24"/>
            <w:lang w:eastAsia="ru-RU"/>
            <w14:ligatures w14:val="none"/>
          </w:rPr>
          <w:delText>, 3</w:delText>
        </w:r>
        <w:r w:rsidR="00E61A99" w:rsidRPr="0081291D" w:rsidDel="00A6601D">
          <w:rPr>
            <w:rFonts w:ascii="Arial Narrow" w:eastAsia="Times New Roman" w:hAnsi="Arial Narrow" w:cs="Tahoma"/>
            <w:color w:val="000000"/>
            <w:kern w:val="0"/>
            <w:sz w:val="24"/>
            <w:szCs w:val="24"/>
            <w:lang w:val="en-US" w:eastAsia="ru-RU"/>
            <w14:ligatures w14:val="none"/>
          </w:rPr>
          <w:delText>G</w:delText>
        </w:r>
        <w:r w:rsidR="00E61A99" w:rsidRPr="0081291D" w:rsidDel="00A6601D">
          <w:rPr>
            <w:rFonts w:ascii="Arial Narrow" w:eastAsia="Times New Roman" w:hAnsi="Arial Narrow" w:cs="Tahoma"/>
            <w:color w:val="000000"/>
            <w:kern w:val="0"/>
            <w:sz w:val="24"/>
            <w:szCs w:val="24"/>
            <w:lang w:eastAsia="ru-RU"/>
            <w14:ligatures w14:val="none"/>
          </w:rPr>
          <w:delText>/4</w:delText>
        </w:r>
        <w:r w:rsidR="00E61A99" w:rsidRPr="0081291D" w:rsidDel="00A6601D">
          <w:rPr>
            <w:rFonts w:ascii="Arial Narrow" w:eastAsia="Times New Roman" w:hAnsi="Arial Narrow" w:cs="Tahoma"/>
            <w:color w:val="000000"/>
            <w:kern w:val="0"/>
            <w:sz w:val="24"/>
            <w:szCs w:val="24"/>
            <w:lang w:val="en-US" w:eastAsia="ru-RU"/>
            <w14:ligatures w14:val="none"/>
          </w:rPr>
          <w:delText>G</w:delText>
        </w:r>
        <w:r w:rsidR="00E61A99" w:rsidRPr="0081291D" w:rsidDel="00A6601D">
          <w:rPr>
            <w:rFonts w:ascii="Arial Narrow" w:eastAsia="Times New Roman" w:hAnsi="Arial Narrow" w:cs="Tahoma"/>
            <w:color w:val="000000"/>
            <w:kern w:val="0"/>
            <w:sz w:val="24"/>
            <w:szCs w:val="24"/>
            <w:lang w:eastAsia="ru-RU"/>
            <w14:ligatures w14:val="none"/>
          </w:rPr>
          <w:delText>)</w:delText>
        </w:r>
        <w:r w:rsidRPr="0081291D" w:rsidDel="00A6601D">
          <w:rPr>
            <w:rFonts w:ascii="Arial Narrow" w:eastAsia="Times New Roman" w:hAnsi="Arial Narrow" w:cs="Tahoma"/>
            <w:color w:val="000000"/>
            <w:kern w:val="0"/>
            <w:sz w:val="24"/>
            <w:szCs w:val="24"/>
            <w:lang w:eastAsia="ru-RU"/>
            <w14:ligatures w14:val="none"/>
          </w:rPr>
          <w:delText>. Желтый светодиод будет мигать, когда напряжение батареи будет ниже порогового значения. Предупреждение о разряде батареи</w:delText>
        </w:r>
        <w:r w:rsidR="00E61A99" w:rsidRPr="0081291D" w:rsidDel="00A6601D">
          <w:rPr>
            <w:rFonts w:ascii="Arial Narrow" w:eastAsia="Times New Roman" w:hAnsi="Arial Narrow" w:cs="Tahoma"/>
            <w:color w:val="000000"/>
            <w:kern w:val="0"/>
            <w:sz w:val="24"/>
            <w:szCs w:val="24"/>
            <w:lang w:eastAsia="ru-RU"/>
            <w14:ligatures w14:val="none"/>
          </w:rPr>
          <w:delText xml:space="preserve"> и аккумулятора </w:delText>
        </w:r>
        <w:r w:rsidRPr="0081291D" w:rsidDel="00A6601D">
          <w:rPr>
            <w:rFonts w:ascii="Arial Narrow" w:eastAsia="Times New Roman" w:hAnsi="Arial Narrow" w:cs="Tahoma"/>
            <w:color w:val="000000"/>
            <w:kern w:val="0"/>
            <w:sz w:val="24"/>
            <w:szCs w:val="24"/>
            <w:lang w:eastAsia="ru-RU"/>
            <w14:ligatures w14:val="none"/>
          </w:rPr>
          <w:delText>также будет передано в систему SCADA, чтобы напомнить персоналу по обслуживанию</w:delText>
        </w:r>
        <w:r w:rsidR="00E61A99" w:rsidRPr="0081291D" w:rsidDel="00A6601D">
          <w:rPr>
            <w:rFonts w:ascii="Arial Narrow" w:eastAsia="Times New Roman" w:hAnsi="Arial Narrow" w:cs="Tahoma"/>
            <w:color w:val="000000"/>
            <w:kern w:val="0"/>
            <w:sz w:val="24"/>
            <w:szCs w:val="24"/>
            <w:lang w:eastAsia="ru-RU"/>
            <w14:ligatures w14:val="none"/>
          </w:rPr>
          <w:delText xml:space="preserve"> и</w:delText>
        </w:r>
        <w:r w:rsidRPr="0081291D" w:rsidDel="00A6601D">
          <w:rPr>
            <w:rFonts w:ascii="Arial Narrow" w:eastAsia="Times New Roman" w:hAnsi="Arial Narrow" w:cs="Tahoma"/>
            <w:color w:val="000000"/>
            <w:kern w:val="0"/>
            <w:sz w:val="24"/>
            <w:szCs w:val="24"/>
            <w:lang w:eastAsia="ru-RU"/>
            <w14:ligatures w14:val="none"/>
          </w:rPr>
          <w:delText xml:space="preserve"> о необходимости замены батареи. Пороговое значение</w:delText>
        </w:r>
        <w:r w:rsidR="00E61A99" w:rsidRPr="0081291D" w:rsidDel="00A6601D">
          <w:rPr>
            <w:rFonts w:ascii="Arial Narrow" w:eastAsia="Times New Roman" w:hAnsi="Arial Narrow" w:cs="Tahoma"/>
            <w:color w:val="000000"/>
            <w:kern w:val="0"/>
            <w:sz w:val="24"/>
            <w:szCs w:val="24"/>
            <w:lang w:eastAsia="ru-RU"/>
            <w14:ligatures w14:val="none"/>
          </w:rPr>
          <w:delText xml:space="preserve"> напряжения</w:delText>
        </w:r>
        <w:r w:rsidRPr="0081291D" w:rsidDel="00A6601D">
          <w:rPr>
            <w:rFonts w:ascii="Arial Narrow" w:eastAsia="Times New Roman" w:hAnsi="Arial Narrow" w:cs="Tahoma"/>
            <w:color w:val="000000"/>
            <w:kern w:val="0"/>
            <w:sz w:val="24"/>
            <w:szCs w:val="24"/>
            <w:lang w:eastAsia="ru-RU"/>
            <w14:ligatures w14:val="none"/>
          </w:rPr>
          <w:delText xml:space="preserve"> - 3,2 В, которое можно регулировать с помощью программных средств.</w:delText>
        </w:r>
      </w:del>
    </w:p>
    <w:p w14:paraId="6D4C8285" w14:textId="5C43BC13" w:rsidR="00A6601D" w:rsidRPr="0081291D" w:rsidRDefault="00A6601D" w:rsidP="00E61A99">
      <w:pPr>
        <w:spacing w:before="120" w:after="120" w:line="300" w:lineRule="auto"/>
        <w:ind w:firstLine="851"/>
        <w:jc w:val="both"/>
        <w:rPr>
          <w:ins w:id="305" w:author="Данил Ахатов" w:date="2024-02-15T08:51:00Z"/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</w:pPr>
      <w:commentRangeStart w:id="306"/>
      <w:ins w:id="307" w:author="Данил Ахатов" w:date="2024-02-15T08:51:00Z">
        <w:r>
          <w:rPr>
            <w:rFonts w:ascii="Arial Narrow" w:eastAsia="Times New Roman" w:hAnsi="Arial Narrow" w:cs="Tahoma"/>
            <w:color w:val="000000"/>
            <w:kern w:val="0"/>
            <w:sz w:val="24"/>
            <w:szCs w:val="24"/>
            <w:lang w:eastAsia="ru-RU"/>
            <w14:ligatures w14:val="none"/>
          </w:rPr>
          <w:t>Питание устройства осуществляется от собственных нужд подстанции 220 В переменного или постоянного оперативного тока</w:t>
        </w:r>
        <w:commentRangeEnd w:id="306"/>
        <w:r>
          <w:rPr>
            <w:rStyle w:val="af"/>
          </w:rPr>
          <w:commentReference w:id="306"/>
        </w:r>
      </w:ins>
    </w:p>
    <w:p w14:paraId="53FAA2D3" w14:textId="7A566377" w:rsidR="005D4C4F" w:rsidRPr="0081291D" w:rsidRDefault="005D4C4F" w:rsidP="00D15D31">
      <w:pPr>
        <w:pStyle w:val="2"/>
        <w:spacing w:before="120" w:after="120" w:line="300" w:lineRule="auto"/>
        <w:ind w:left="709" w:hanging="709"/>
        <w:rPr>
          <w:rFonts w:ascii="Arial Narrow" w:eastAsia="Times New Roman" w:hAnsi="Arial Narrow"/>
          <w:color w:val="auto"/>
          <w:sz w:val="24"/>
          <w:szCs w:val="24"/>
          <w:lang w:eastAsia="ru-RU"/>
        </w:rPr>
      </w:pPr>
      <w:bookmarkStart w:id="308" w:name="_Toc158879645"/>
      <w:r w:rsidRPr="0081291D">
        <w:rPr>
          <w:rFonts w:ascii="Arial Narrow" w:eastAsia="Times New Roman" w:hAnsi="Arial Narrow"/>
          <w:color w:val="auto"/>
          <w:sz w:val="24"/>
          <w:szCs w:val="24"/>
          <w:lang w:eastAsia="ru-RU"/>
        </w:rPr>
        <w:t>Требования к надежности</w:t>
      </w:r>
      <w:bookmarkEnd w:id="308"/>
    </w:p>
    <w:p w14:paraId="3810B025" w14:textId="774FD29D" w:rsidR="005D4C4F" w:rsidRPr="0081291D" w:rsidRDefault="00086EC4" w:rsidP="00E641CA">
      <w:pPr>
        <w:pStyle w:val="a3"/>
        <w:widowControl w:val="0"/>
        <w:numPr>
          <w:ilvl w:val="0"/>
          <w:numId w:val="12"/>
        </w:numPr>
        <w:spacing w:before="120" w:after="120" w:line="300" w:lineRule="auto"/>
        <w:ind w:left="993" w:hanging="284"/>
        <w:jc w:val="both"/>
        <w:rPr>
          <w:rFonts w:ascii="Arial Narrow" w:hAnsi="Arial Narrow"/>
          <w:sz w:val="24"/>
          <w:szCs w:val="24"/>
          <w:lang w:eastAsia="ru-RU"/>
        </w:rPr>
      </w:pPr>
      <w:r w:rsidRPr="0081291D">
        <w:rPr>
          <w:rFonts w:ascii="Arial Narrow" w:hAnsi="Arial Narrow"/>
          <w:sz w:val="24"/>
          <w:szCs w:val="24"/>
          <w:lang w:eastAsia="ru-RU"/>
        </w:rPr>
        <w:t xml:space="preserve">Срок службы, не менее </w:t>
      </w:r>
      <w:r w:rsidR="0088773A" w:rsidRPr="0081291D">
        <w:rPr>
          <w:rFonts w:ascii="Arial Narrow" w:hAnsi="Arial Narrow"/>
          <w:sz w:val="24"/>
          <w:szCs w:val="24"/>
          <w:lang w:eastAsia="ru-RU"/>
        </w:rPr>
        <w:t>12</w:t>
      </w:r>
      <w:r w:rsidRPr="0081291D">
        <w:rPr>
          <w:rFonts w:ascii="Arial Narrow" w:hAnsi="Arial Narrow"/>
          <w:sz w:val="24"/>
          <w:szCs w:val="24"/>
          <w:lang w:eastAsia="ru-RU"/>
        </w:rPr>
        <w:t xml:space="preserve"> лет</w:t>
      </w:r>
    </w:p>
    <w:p w14:paraId="4183617D" w14:textId="31B483B4" w:rsidR="00086EC4" w:rsidRPr="0081291D" w:rsidRDefault="00086EC4" w:rsidP="00E641CA">
      <w:pPr>
        <w:pStyle w:val="a3"/>
        <w:widowControl w:val="0"/>
        <w:numPr>
          <w:ilvl w:val="0"/>
          <w:numId w:val="12"/>
        </w:numPr>
        <w:spacing w:before="120" w:after="120" w:line="300" w:lineRule="auto"/>
        <w:ind w:left="993" w:hanging="284"/>
        <w:jc w:val="both"/>
        <w:rPr>
          <w:rFonts w:ascii="Arial Narrow" w:hAnsi="Arial Narrow"/>
          <w:sz w:val="24"/>
          <w:szCs w:val="24"/>
          <w:lang w:eastAsia="ru-RU"/>
        </w:rPr>
      </w:pPr>
      <w:r w:rsidRPr="0081291D">
        <w:rPr>
          <w:rFonts w:ascii="Arial Narrow" w:hAnsi="Arial Narrow"/>
          <w:sz w:val="24"/>
          <w:szCs w:val="24"/>
          <w:lang w:eastAsia="ru-RU"/>
        </w:rPr>
        <w:t>Режим работы системы самодиагностики: при включении; фоновый, постоянно</w:t>
      </w:r>
    </w:p>
    <w:p w14:paraId="690C59B8" w14:textId="13F9D798" w:rsidR="00086EC4" w:rsidRPr="0081291D" w:rsidRDefault="00086EC4" w:rsidP="00E641CA">
      <w:pPr>
        <w:pStyle w:val="a3"/>
        <w:widowControl w:val="0"/>
        <w:numPr>
          <w:ilvl w:val="0"/>
          <w:numId w:val="12"/>
        </w:numPr>
        <w:spacing w:before="120" w:after="120" w:line="300" w:lineRule="auto"/>
        <w:ind w:left="993" w:hanging="284"/>
        <w:jc w:val="both"/>
        <w:rPr>
          <w:rFonts w:ascii="Arial Narrow" w:hAnsi="Arial Narrow"/>
          <w:sz w:val="24"/>
          <w:szCs w:val="24"/>
          <w:lang w:eastAsia="ru-RU"/>
        </w:rPr>
      </w:pPr>
      <w:r w:rsidRPr="0081291D">
        <w:rPr>
          <w:rFonts w:ascii="Arial Narrow" w:hAnsi="Arial Narrow"/>
          <w:sz w:val="24"/>
          <w:szCs w:val="24"/>
          <w:lang w:eastAsia="ru-RU"/>
        </w:rPr>
        <w:t xml:space="preserve">Память для хранения констант, кода программ и данных </w:t>
      </w:r>
      <w:proofErr w:type="spellStart"/>
      <w:r w:rsidRPr="0081291D">
        <w:rPr>
          <w:rFonts w:ascii="Arial Narrow" w:hAnsi="Arial Narrow"/>
          <w:sz w:val="24"/>
          <w:szCs w:val="24"/>
          <w:lang w:eastAsia="ru-RU"/>
        </w:rPr>
        <w:t>саморегистрации</w:t>
      </w:r>
      <w:proofErr w:type="spellEnd"/>
      <w:r w:rsidRPr="0081291D">
        <w:rPr>
          <w:rFonts w:ascii="Arial Narrow" w:hAnsi="Arial Narrow"/>
          <w:sz w:val="24"/>
          <w:szCs w:val="24"/>
          <w:lang w:eastAsia="ru-RU"/>
        </w:rPr>
        <w:t>: энергонезависимая</w:t>
      </w:r>
    </w:p>
    <w:p w14:paraId="11AFDA2D" w14:textId="250BE270" w:rsidR="005D4C4F" w:rsidRPr="0081291D" w:rsidRDefault="005D4C4F" w:rsidP="00D15D31">
      <w:pPr>
        <w:pStyle w:val="2"/>
        <w:spacing w:before="120" w:after="120" w:line="300" w:lineRule="auto"/>
        <w:ind w:left="709" w:hanging="709"/>
        <w:rPr>
          <w:rFonts w:ascii="Arial Narrow" w:eastAsia="Times New Roman" w:hAnsi="Arial Narrow"/>
          <w:color w:val="auto"/>
          <w:sz w:val="24"/>
          <w:szCs w:val="24"/>
          <w:lang w:eastAsia="ru-RU"/>
        </w:rPr>
      </w:pPr>
      <w:bookmarkStart w:id="309" w:name="_Toc158879646"/>
      <w:r w:rsidRPr="0081291D">
        <w:rPr>
          <w:rFonts w:ascii="Arial Narrow" w:eastAsia="Times New Roman" w:hAnsi="Arial Narrow"/>
          <w:color w:val="auto"/>
          <w:sz w:val="24"/>
          <w:szCs w:val="24"/>
          <w:lang w:eastAsia="ru-RU"/>
        </w:rPr>
        <w:t>Требования к самодиагностике</w:t>
      </w:r>
      <w:bookmarkEnd w:id="309"/>
    </w:p>
    <w:p w14:paraId="770DE4EF" w14:textId="34E4BE1F" w:rsidR="005D4C4F" w:rsidRPr="0081291D" w:rsidRDefault="005D4C4F" w:rsidP="005D4C4F">
      <w:pPr>
        <w:spacing w:before="120" w:after="120" w:line="300" w:lineRule="auto"/>
        <w:ind w:firstLine="709"/>
        <w:jc w:val="both"/>
        <w:rPr>
          <w:rFonts w:ascii="Arial Narrow" w:hAnsi="Arial Narrow"/>
          <w:sz w:val="24"/>
          <w:szCs w:val="24"/>
        </w:rPr>
      </w:pPr>
      <w:r w:rsidRPr="0081291D">
        <w:rPr>
          <w:rFonts w:ascii="Arial Narrow" w:hAnsi="Arial Narrow"/>
          <w:sz w:val="24"/>
          <w:szCs w:val="24"/>
        </w:rPr>
        <w:t xml:space="preserve">Система самодиагностики должна выполнять тесты в полном объеме при подаче питания на </w:t>
      </w:r>
      <w:r w:rsidR="00841E3C" w:rsidRPr="0081291D">
        <w:rPr>
          <w:rFonts w:ascii="Arial Narrow" w:hAnsi="Arial Narrow"/>
          <w:sz w:val="24"/>
          <w:szCs w:val="24"/>
        </w:rPr>
        <w:t>устройстве Монитор ИКЗ и УСПД</w:t>
      </w:r>
      <w:r w:rsidRPr="0081291D">
        <w:rPr>
          <w:rFonts w:ascii="Arial Narrow" w:hAnsi="Arial Narrow"/>
          <w:sz w:val="24"/>
          <w:szCs w:val="24"/>
        </w:rPr>
        <w:t>, постоянно в фоновом режиме в качестве низкоприоритетной задачи.</w:t>
      </w:r>
    </w:p>
    <w:p w14:paraId="6B14A09A" w14:textId="77777777" w:rsidR="005D4C4F" w:rsidRPr="0081291D" w:rsidRDefault="005D4C4F" w:rsidP="005D4C4F">
      <w:pPr>
        <w:spacing w:before="120" w:after="120" w:line="300" w:lineRule="auto"/>
        <w:ind w:firstLine="709"/>
        <w:jc w:val="both"/>
        <w:rPr>
          <w:rFonts w:ascii="Arial Narrow" w:hAnsi="Arial Narrow"/>
          <w:sz w:val="24"/>
          <w:szCs w:val="24"/>
        </w:rPr>
      </w:pPr>
      <w:r w:rsidRPr="0081291D">
        <w:rPr>
          <w:rFonts w:ascii="Arial Narrow" w:hAnsi="Arial Narrow"/>
          <w:sz w:val="24"/>
          <w:szCs w:val="24"/>
        </w:rPr>
        <w:t>Системой самодиагностики должны контролироваться:</w:t>
      </w:r>
    </w:p>
    <w:p w14:paraId="116236D9" w14:textId="2FE938DE" w:rsidR="005D4C4F" w:rsidRPr="0081291D" w:rsidRDefault="005D4C4F">
      <w:pPr>
        <w:pStyle w:val="a3"/>
        <w:numPr>
          <w:ilvl w:val="0"/>
          <w:numId w:val="2"/>
        </w:numPr>
        <w:spacing w:before="120" w:after="120" w:line="300" w:lineRule="auto"/>
        <w:ind w:left="993" w:hanging="284"/>
        <w:contextualSpacing w:val="0"/>
        <w:jc w:val="both"/>
        <w:rPr>
          <w:rFonts w:ascii="Arial Narrow" w:eastAsia="Times New Roman" w:hAnsi="Arial Narrow" w:cs="Times New Roman"/>
          <w:kern w:val="0"/>
          <w:sz w:val="24"/>
          <w:szCs w:val="24"/>
          <w:lang w:eastAsia="ru-RU"/>
          <w14:ligatures w14:val="none"/>
        </w:rPr>
      </w:pPr>
      <w:r w:rsidRPr="0081291D">
        <w:rPr>
          <w:rFonts w:ascii="Arial Narrow" w:eastAsia="Times New Roman" w:hAnsi="Arial Narrow" w:cs="Times New Roman"/>
          <w:kern w:val="0"/>
          <w:sz w:val="24"/>
          <w:szCs w:val="24"/>
          <w:lang w:eastAsia="ru-RU"/>
          <w14:ligatures w14:val="none"/>
        </w:rPr>
        <w:t xml:space="preserve">состояние аппаратной части </w:t>
      </w:r>
      <w:r w:rsidR="001C2BAF" w:rsidRPr="0081291D">
        <w:rPr>
          <w:rFonts w:ascii="Arial Narrow" w:eastAsia="Times New Roman" w:hAnsi="Arial Narrow" w:cs="Times New Roman"/>
          <w:kern w:val="0"/>
          <w:sz w:val="24"/>
          <w:szCs w:val="24"/>
          <w:lang w:eastAsia="ru-RU"/>
          <w14:ligatures w14:val="none"/>
        </w:rPr>
        <w:t>устройства</w:t>
      </w:r>
      <w:r w:rsidRPr="0081291D">
        <w:rPr>
          <w:rFonts w:ascii="Arial Narrow" w:eastAsia="Times New Roman" w:hAnsi="Arial Narrow" w:cs="Times New Roman"/>
          <w:kern w:val="0"/>
          <w:sz w:val="24"/>
          <w:szCs w:val="24"/>
          <w:lang w:eastAsia="ru-RU"/>
          <w14:ligatures w14:val="none"/>
        </w:rPr>
        <w:t>, в том числе АЦП аналоговых сигналов, блока питания, ОЗУ, ПЗУ, процессорного устройства, модулей ввода аналоговых сигналов, контактных (релейных) выходов;</w:t>
      </w:r>
    </w:p>
    <w:p w14:paraId="7FDEE2E4" w14:textId="004262A7" w:rsidR="005D4C4F" w:rsidRPr="0081291D" w:rsidRDefault="005D4C4F">
      <w:pPr>
        <w:pStyle w:val="a3"/>
        <w:numPr>
          <w:ilvl w:val="0"/>
          <w:numId w:val="2"/>
        </w:numPr>
        <w:spacing w:before="120" w:after="120" w:line="300" w:lineRule="auto"/>
        <w:ind w:left="993" w:hanging="284"/>
        <w:contextualSpacing w:val="0"/>
        <w:jc w:val="both"/>
        <w:rPr>
          <w:rFonts w:ascii="Arial Narrow" w:eastAsia="Times New Roman" w:hAnsi="Arial Narrow" w:cs="Times New Roman"/>
          <w:kern w:val="0"/>
          <w:sz w:val="24"/>
          <w:szCs w:val="24"/>
          <w:lang w:val="en-US" w:eastAsia="ru-RU"/>
          <w14:ligatures w14:val="none"/>
        </w:rPr>
      </w:pPr>
      <w:proofErr w:type="spellStart"/>
      <w:r w:rsidRPr="0081291D">
        <w:rPr>
          <w:rFonts w:ascii="Arial Narrow" w:eastAsia="Times New Roman" w:hAnsi="Arial Narrow" w:cs="Times New Roman"/>
          <w:kern w:val="0"/>
          <w:sz w:val="24"/>
          <w:szCs w:val="24"/>
          <w:lang w:val="en-US" w:eastAsia="ru-RU"/>
          <w14:ligatures w14:val="none"/>
        </w:rPr>
        <w:t>температурный</w:t>
      </w:r>
      <w:proofErr w:type="spellEnd"/>
      <w:r w:rsidRPr="0081291D">
        <w:rPr>
          <w:rFonts w:ascii="Arial Narrow" w:eastAsia="Times New Roman" w:hAnsi="Arial Narrow" w:cs="Times New Roman"/>
          <w:kern w:val="0"/>
          <w:sz w:val="24"/>
          <w:szCs w:val="24"/>
          <w:lang w:val="en-US" w:eastAsia="ru-RU"/>
          <w14:ligatures w14:val="none"/>
        </w:rPr>
        <w:t xml:space="preserve"> </w:t>
      </w:r>
      <w:proofErr w:type="spellStart"/>
      <w:r w:rsidRPr="0081291D">
        <w:rPr>
          <w:rFonts w:ascii="Arial Narrow" w:eastAsia="Times New Roman" w:hAnsi="Arial Narrow" w:cs="Times New Roman"/>
          <w:kern w:val="0"/>
          <w:sz w:val="24"/>
          <w:szCs w:val="24"/>
          <w:lang w:val="en-US" w:eastAsia="ru-RU"/>
          <w14:ligatures w14:val="none"/>
        </w:rPr>
        <w:t>режим</w:t>
      </w:r>
      <w:proofErr w:type="spellEnd"/>
      <w:r w:rsidRPr="0081291D">
        <w:rPr>
          <w:rFonts w:ascii="Arial Narrow" w:eastAsia="Times New Roman" w:hAnsi="Arial Narrow" w:cs="Times New Roman"/>
          <w:kern w:val="0"/>
          <w:sz w:val="24"/>
          <w:szCs w:val="24"/>
          <w:lang w:val="en-US" w:eastAsia="ru-RU"/>
          <w14:ligatures w14:val="none"/>
        </w:rPr>
        <w:t xml:space="preserve"> </w:t>
      </w:r>
      <w:r w:rsidR="001C2BAF" w:rsidRPr="0081291D">
        <w:rPr>
          <w:rFonts w:ascii="Arial Narrow" w:eastAsia="Times New Roman" w:hAnsi="Arial Narrow" w:cs="Times New Roman"/>
          <w:kern w:val="0"/>
          <w:sz w:val="24"/>
          <w:szCs w:val="24"/>
          <w:lang w:eastAsia="ru-RU"/>
          <w14:ligatures w14:val="none"/>
        </w:rPr>
        <w:t>устройства</w:t>
      </w:r>
      <w:r w:rsidRPr="0081291D">
        <w:rPr>
          <w:rFonts w:ascii="Arial Narrow" w:eastAsia="Times New Roman" w:hAnsi="Arial Narrow" w:cs="Times New Roman"/>
          <w:kern w:val="0"/>
          <w:sz w:val="24"/>
          <w:szCs w:val="24"/>
          <w:lang w:val="en-US" w:eastAsia="ru-RU"/>
          <w14:ligatures w14:val="none"/>
        </w:rPr>
        <w:t>;</w:t>
      </w:r>
    </w:p>
    <w:p w14:paraId="24B350A5" w14:textId="7060F0DC" w:rsidR="005D4C4F" w:rsidRPr="0081291D" w:rsidRDefault="005D4C4F">
      <w:pPr>
        <w:pStyle w:val="a3"/>
        <w:numPr>
          <w:ilvl w:val="0"/>
          <w:numId w:val="2"/>
        </w:numPr>
        <w:spacing w:before="120" w:after="120" w:line="300" w:lineRule="auto"/>
        <w:ind w:left="993" w:hanging="284"/>
        <w:contextualSpacing w:val="0"/>
        <w:jc w:val="both"/>
        <w:rPr>
          <w:rFonts w:ascii="Arial Narrow" w:eastAsia="Times New Roman" w:hAnsi="Arial Narrow" w:cs="Times New Roman"/>
          <w:kern w:val="0"/>
          <w:sz w:val="24"/>
          <w:szCs w:val="24"/>
          <w:lang w:val="en-US" w:eastAsia="ru-RU"/>
          <w14:ligatures w14:val="none"/>
        </w:rPr>
      </w:pPr>
      <w:proofErr w:type="spellStart"/>
      <w:r w:rsidRPr="0081291D">
        <w:rPr>
          <w:rFonts w:ascii="Arial Narrow" w:eastAsia="Times New Roman" w:hAnsi="Arial Narrow" w:cs="Times New Roman"/>
          <w:kern w:val="0"/>
          <w:sz w:val="24"/>
          <w:szCs w:val="24"/>
          <w:lang w:val="en-US" w:eastAsia="ru-RU"/>
          <w14:ligatures w14:val="none"/>
        </w:rPr>
        <w:t>наличие</w:t>
      </w:r>
      <w:proofErr w:type="spellEnd"/>
      <w:r w:rsidRPr="0081291D">
        <w:rPr>
          <w:rFonts w:ascii="Arial Narrow" w:eastAsia="Times New Roman" w:hAnsi="Arial Narrow" w:cs="Times New Roman"/>
          <w:kern w:val="0"/>
          <w:sz w:val="24"/>
          <w:szCs w:val="24"/>
          <w:lang w:val="en-US" w:eastAsia="ru-RU"/>
          <w14:ligatures w14:val="none"/>
        </w:rPr>
        <w:t>/</w:t>
      </w:r>
      <w:proofErr w:type="spellStart"/>
      <w:r w:rsidRPr="0081291D">
        <w:rPr>
          <w:rFonts w:ascii="Arial Narrow" w:eastAsia="Times New Roman" w:hAnsi="Arial Narrow" w:cs="Times New Roman"/>
          <w:kern w:val="0"/>
          <w:sz w:val="24"/>
          <w:szCs w:val="24"/>
          <w:lang w:val="en-US" w:eastAsia="ru-RU"/>
          <w14:ligatures w14:val="none"/>
        </w:rPr>
        <w:t>отсутствие</w:t>
      </w:r>
      <w:proofErr w:type="spellEnd"/>
      <w:r w:rsidRPr="0081291D">
        <w:rPr>
          <w:rFonts w:ascii="Arial Narrow" w:eastAsia="Times New Roman" w:hAnsi="Arial Narrow" w:cs="Times New Roman"/>
          <w:kern w:val="0"/>
          <w:sz w:val="24"/>
          <w:szCs w:val="24"/>
          <w:lang w:val="en-US" w:eastAsia="ru-RU"/>
          <w14:ligatures w14:val="none"/>
        </w:rPr>
        <w:t xml:space="preserve"> синхронизации времени;</w:t>
      </w:r>
    </w:p>
    <w:p w14:paraId="0E29A1B0" w14:textId="62DC19DA" w:rsidR="005D4C4F" w:rsidRPr="0081291D" w:rsidRDefault="005D4C4F">
      <w:pPr>
        <w:pStyle w:val="a3"/>
        <w:numPr>
          <w:ilvl w:val="0"/>
          <w:numId w:val="2"/>
        </w:numPr>
        <w:spacing w:before="120" w:after="120" w:line="300" w:lineRule="auto"/>
        <w:ind w:left="993" w:hanging="284"/>
        <w:contextualSpacing w:val="0"/>
        <w:jc w:val="both"/>
        <w:rPr>
          <w:rFonts w:ascii="Arial Narrow" w:eastAsia="Times New Roman" w:hAnsi="Arial Narrow" w:cs="Times New Roman"/>
          <w:kern w:val="0"/>
          <w:sz w:val="24"/>
          <w:szCs w:val="24"/>
          <w:lang w:eastAsia="ru-RU"/>
          <w14:ligatures w14:val="none"/>
        </w:rPr>
      </w:pPr>
      <w:r w:rsidRPr="0081291D">
        <w:rPr>
          <w:rFonts w:ascii="Arial Narrow" w:eastAsia="Times New Roman" w:hAnsi="Arial Narrow" w:cs="Times New Roman"/>
          <w:kern w:val="0"/>
          <w:sz w:val="24"/>
          <w:szCs w:val="24"/>
          <w:lang w:eastAsia="ru-RU"/>
          <w14:ligatures w14:val="none"/>
        </w:rPr>
        <w:t>сохранность исполнимого про</w:t>
      </w:r>
      <w:r w:rsidR="003A3217" w:rsidRPr="0081291D">
        <w:rPr>
          <w:rFonts w:ascii="Arial Narrow" w:eastAsia="Times New Roman" w:hAnsi="Arial Narrow" w:cs="Times New Roman"/>
          <w:kern w:val="0"/>
          <w:sz w:val="24"/>
          <w:szCs w:val="24"/>
          <w:lang w:eastAsia="ru-RU"/>
          <w14:ligatures w14:val="none"/>
        </w:rPr>
        <w:t>г</w:t>
      </w:r>
      <w:r w:rsidRPr="0081291D">
        <w:rPr>
          <w:rFonts w:ascii="Arial Narrow" w:eastAsia="Times New Roman" w:hAnsi="Arial Narrow" w:cs="Times New Roman"/>
          <w:kern w:val="0"/>
          <w:sz w:val="24"/>
          <w:szCs w:val="24"/>
          <w:lang w:eastAsia="ru-RU"/>
          <w14:ligatures w14:val="none"/>
        </w:rPr>
        <w:t>раммного кода (целостность ПО);</w:t>
      </w:r>
    </w:p>
    <w:p w14:paraId="6E2C84F2" w14:textId="6456C0E2" w:rsidR="005D4C4F" w:rsidRPr="0081291D" w:rsidRDefault="005D4C4F">
      <w:pPr>
        <w:pStyle w:val="a3"/>
        <w:numPr>
          <w:ilvl w:val="0"/>
          <w:numId w:val="2"/>
        </w:numPr>
        <w:spacing w:before="120" w:after="120" w:line="300" w:lineRule="auto"/>
        <w:ind w:left="993" w:hanging="284"/>
        <w:contextualSpacing w:val="0"/>
        <w:jc w:val="both"/>
        <w:rPr>
          <w:rFonts w:ascii="Arial Narrow" w:eastAsia="Times New Roman" w:hAnsi="Arial Narrow" w:cs="Times New Roman"/>
          <w:kern w:val="0"/>
          <w:sz w:val="24"/>
          <w:szCs w:val="24"/>
          <w:lang w:val="en-US" w:eastAsia="ru-RU"/>
          <w14:ligatures w14:val="none"/>
        </w:rPr>
      </w:pPr>
      <w:proofErr w:type="spellStart"/>
      <w:r w:rsidRPr="0081291D">
        <w:rPr>
          <w:rFonts w:ascii="Arial Narrow" w:eastAsia="Times New Roman" w:hAnsi="Arial Narrow" w:cs="Times New Roman"/>
          <w:kern w:val="0"/>
          <w:sz w:val="24"/>
          <w:szCs w:val="24"/>
          <w:lang w:val="en-US" w:eastAsia="ru-RU"/>
          <w14:ligatures w14:val="none"/>
        </w:rPr>
        <w:lastRenderedPageBreak/>
        <w:t>состояние</w:t>
      </w:r>
      <w:proofErr w:type="spellEnd"/>
      <w:r w:rsidRPr="0081291D">
        <w:rPr>
          <w:rFonts w:ascii="Arial Narrow" w:eastAsia="Times New Roman" w:hAnsi="Arial Narrow" w:cs="Times New Roman"/>
          <w:kern w:val="0"/>
          <w:sz w:val="24"/>
          <w:szCs w:val="24"/>
          <w:lang w:val="en-US" w:eastAsia="ru-RU"/>
          <w14:ligatures w14:val="none"/>
        </w:rPr>
        <w:t xml:space="preserve"> </w:t>
      </w:r>
      <w:proofErr w:type="spellStart"/>
      <w:r w:rsidRPr="0081291D">
        <w:rPr>
          <w:rFonts w:ascii="Arial Narrow" w:eastAsia="Times New Roman" w:hAnsi="Arial Narrow" w:cs="Times New Roman"/>
          <w:kern w:val="0"/>
          <w:sz w:val="24"/>
          <w:szCs w:val="24"/>
          <w:lang w:val="en-US" w:eastAsia="ru-RU"/>
          <w14:ligatures w14:val="none"/>
        </w:rPr>
        <w:t>измерительных</w:t>
      </w:r>
      <w:proofErr w:type="spellEnd"/>
      <w:r w:rsidRPr="0081291D">
        <w:rPr>
          <w:rFonts w:ascii="Arial Narrow" w:eastAsia="Times New Roman" w:hAnsi="Arial Narrow" w:cs="Times New Roman"/>
          <w:kern w:val="0"/>
          <w:sz w:val="24"/>
          <w:szCs w:val="24"/>
          <w:lang w:val="en-US" w:eastAsia="ru-RU"/>
          <w14:ligatures w14:val="none"/>
        </w:rPr>
        <w:t xml:space="preserve"> </w:t>
      </w:r>
      <w:proofErr w:type="spellStart"/>
      <w:r w:rsidRPr="0081291D">
        <w:rPr>
          <w:rFonts w:ascii="Arial Narrow" w:eastAsia="Times New Roman" w:hAnsi="Arial Narrow" w:cs="Times New Roman"/>
          <w:kern w:val="0"/>
          <w:sz w:val="24"/>
          <w:szCs w:val="24"/>
          <w:lang w:val="en-US" w:eastAsia="ru-RU"/>
          <w14:ligatures w14:val="none"/>
        </w:rPr>
        <w:t>цепей</w:t>
      </w:r>
      <w:proofErr w:type="spellEnd"/>
      <w:r w:rsidRPr="0081291D">
        <w:rPr>
          <w:rFonts w:ascii="Arial Narrow" w:eastAsia="Times New Roman" w:hAnsi="Arial Narrow" w:cs="Times New Roman"/>
          <w:kern w:val="0"/>
          <w:sz w:val="24"/>
          <w:szCs w:val="24"/>
          <w:lang w:val="en-US" w:eastAsia="ru-RU"/>
          <w14:ligatures w14:val="none"/>
        </w:rPr>
        <w:t>;</w:t>
      </w:r>
    </w:p>
    <w:p w14:paraId="75EFFFF1" w14:textId="1DBA6888" w:rsidR="005D4C4F" w:rsidRPr="0081291D" w:rsidRDefault="005D4C4F">
      <w:pPr>
        <w:pStyle w:val="a3"/>
        <w:numPr>
          <w:ilvl w:val="0"/>
          <w:numId w:val="2"/>
        </w:numPr>
        <w:spacing w:before="120" w:after="120" w:line="300" w:lineRule="auto"/>
        <w:ind w:left="993" w:hanging="284"/>
        <w:contextualSpacing w:val="0"/>
        <w:jc w:val="both"/>
        <w:rPr>
          <w:rFonts w:ascii="Arial Narrow" w:eastAsia="Times New Roman" w:hAnsi="Arial Narrow" w:cs="Times New Roman"/>
          <w:kern w:val="0"/>
          <w:sz w:val="24"/>
          <w:szCs w:val="24"/>
          <w:lang w:eastAsia="ru-RU"/>
          <w14:ligatures w14:val="none"/>
        </w:rPr>
      </w:pPr>
      <w:r w:rsidRPr="0081291D">
        <w:rPr>
          <w:rFonts w:ascii="Arial Narrow" w:eastAsia="Times New Roman" w:hAnsi="Arial Narrow" w:cs="Times New Roman"/>
          <w:kern w:val="0"/>
          <w:sz w:val="24"/>
          <w:szCs w:val="24"/>
          <w:lang w:eastAsia="ru-RU"/>
          <w14:ligatures w14:val="none"/>
        </w:rPr>
        <w:t>При выявлении алгоритмом самодиагностики устройства РЗА неисправностей, которые могут привести к неправильной работе функций, соответствующие функции должны автоматически блокироваться.</w:t>
      </w:r>
    </w:p>
    <w:p w14:paraId="6A18C1B1" w14:textId="379DDED2" w:rsidR="00103C0A" w:rsidRPr="0081291D" w:rsidRDefault="000D4351" w:rsidP="0088773A">
      <w:pPr>
        <w:pStyle w:val="2"/>
        <w:spacing w:before="120" w:after="120" w:line="300" w:lineRule="auto"/>
        <w:ind w:left="709" w:hanging="709"/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</w:pPr>
      <w:bookmarkStart w:id="310" w:name="_Toc158879647"/>
      <w:r w:rsidRPr="0081291D">
        <w:rPr>
          <w:rFonts w:ascii="Arial Narrow" w:eastAsia="Times New Roman" w:hAnsi="Arial Narrow"/>
          <w:color w:val="auto"/>
          <w:sz w:val="24"/>
          <w:szCs w:val="24"/>
          <w:lang w:eastAsia="ru-RU"/>
        </w:rPr>
        <w:t>Требования к регистрации аварийных событий</w:t>
      </w:r>
      <w:r w:rsidR="001C2BAF" w:rsidRPr="0081291D"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>.</w:t>
      </w:r>
      <w:bookmarkEnd w:id="310"/>
    </w:p>
    <w:p w14:paraId="24DD1DB9" w14:textId="5B91D27A" w:rsidR="00482338" w:rsidRDefault="00482338" w:rsidP="00482338">
      <w:pPr>
        <w:spacing w:before="120" w:after="120" w:line="300" w:lineRule="auto"/>
        <w:ind w:firstLine="709"/>
        <w:jc w:val="both"/>
        <w:rPr>
          <w:rFonts w:ascii="Arial Narrow" w:hAnsi="Arial Narrow"/>
          <w:sz w:val="24"/>
          <w:szCs w:val="24"/>
        </w:rPr>
      </w:pPr>
      <w:r w:rsidRPr="0081291D">
        <w:rPr>
          <w:rFonts w:ascii="Arial Narrow" w:hAnsi="Arial Narrow"/>
          <w:sz w:val="24"/>
          <w:szCs w:val="24"/>
        </w:rPr>
        <w:t>Информация о всех событиях – КЗ, ОЗЗ</w:t>
      </w:r>
      <w:r w:rsidR="00033020" w:rsidRPr="0081291D">
        <w:rPr>
          <w:rFonts w:ascii="Arial Narrow" w:hAnsi="Arial Narrow"/>
          <w:sz w:val="24"/>
          <w:szCs w:val="24"/>
        </w:rPr>
        <w:t xml:space="preserve">, обесточение линии, включение линии, АПВ линии должны фиксироваться в энергонезависимой памяти </w:t>
      </w:r>
      <w:del w:id="311" w:author="Данил Ахатов" w:date="2024-02-15T08:53:00Z">
        <w:r w:rsidR="00D953DF" w:rsidRPr="0081291D" w:rsidDel="00230937">
          <w:rPr>
            <w:rFonts w:ascii="Arial Narrow" w:hAnsi="Arial Narrow"/>
            <w:sz w:val="24"/>
            <w:szCs w:val="24"/>
          </w:rPr>
          <w:delText>Монитора-</w:delText>
        </w:r>
      </w:del>
      <w:r w:rsidR="00D953DF" w:rsidRPr="0081291D">
        <w:rPr>
          <w:rFonts w:ascii="Arial Narrow" w:hAnsi="Arial Narrow"/>
          <w:sz w:val="24"/>
          <w:szCs w:val="24"/>
        </w:rPr>
        <w:t>ИКЗ</w:t>
      </w:r>
      <w:r w:rsidR="00033020" w:rsidRPr="0081291D">
        <w:rPr>
          <w:rFonts w:ascii="Arial Narrow" w:hAnsi="Arial Narrow"/>
          <w:sz w:val="24"/>
          <w:szCs w:val="24"/>
        </w:rPr>
        <w:t xml:space="preserve"> в виде журнала событий</w:t>
      </w:r>
      <w:r w:rsidRPr="0081291D">
        <w:rPr>
          <w:rFonts w:ascii="Arial Narrow" w:hAnsi="Arial Narrow"/>
          <w:sz w:val="24"/>
          <w:szCs w:val="24"/>
        </w:rPr>
        <w:t xml:space="preserve"> (тип события, время события, величины токов и напряжений в момент события на фазах)</w:t>
      </w:r>
      <w:r w:rsidR="00033020" w:rsidRPr="0081291D">
        <w:rPr>
          <w:rFonts w:ascii="Arial Narrow" w:hAnsi="Arial Narrow"/>
          <w:sz w:val="24"/>
          <w:szCs w:val="24"/>
        </w:rPr>
        <w:t>.</w:t>
      </w:r>
      <w:r w:rsidR="00033020">
        <w:rPr>
          <w:rFonts w:ascii="Arial Narrow" w:hAnsi="Arial Narrow"/>
          <w:sz w:val="24"/>
          <w:szCs w:val="24"/>
        </w:rPr>
        <w:t xml:space="preserve"> </w:t>
      </w:r>
    </w:p>
    <w:p w14:paraId="24BAC809" w14:textId="1C44BBBC" w:rsidR="00033020" w:rsidRPr="00880BB2" w:rsidRDefault="00033020" w:rsidP="00161931">
      <w:pPr>
        <w:spacing w:before="120" w:after="120" w:line="300" w:lineRule="auto"/>
        <w:ind w:firstLine="709"/>
        <w:jc w:val="both"/>
        <w:rPr>
          <w:rFonts w:ascii="Arial Narrow" w:hAnsi="Arial Narrow"/>
          <w:sz w:val="24"/>
          <w:szCs w:val="24"/>
        </w:rPr>
      </w:pPr>
    </w:p>
    <w:sectPr w:rsidR="00033020" w:rsidRPr="00880BB2" w:rsidSect="003D1D77">
      <w:footerReference w:type="default" r:id="rId22"/>
      <w:pgSz w:w="11906" w:h="16838"/>
      <w:pgMar w:top="1134" w:right="850" w:bottom="1134" w:left="1134" w:header="708" w:footer="708" w:gutter="0"/>
      <w:cols w:space="708"/>
      <w:titlePg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comment w:id="306" w:author="Данил Ахатов" w:date="2024-02-15T08:51:00Z" w:initials="ДА">
    <w:p w14:paraId="34F20DCB" w14:textId="3E5284F2" w:rsidR="00A6601D" w:rsidRDefault="00A6601D">
      <w:pPr>
        <w:pStyle w:val="af0"/>
      </w:pPr>
      <w:r>
        <w:rPr>
          <w:rStyle w:val="af"/>
        </w:rPr>
        <w:annotationRef/>
      </w:r>
      <w:r>
        <w:t>Распиши подробнее пожалуйста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commentEx w15:paraId="34F20DCB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cr="http://schemas.microsoft.com/office/comments/2020/reactions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cr wp14">
  <w16cex:commentExtensible w16cex:durableId="19658B07" w16cex:dateUtc="2024-02-15T05:51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id:commentId w16cid:paraId="34F20DCB" w16cid:durableId="19658B07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4F6EF6E" w14:textId="77777777" w:rsidR="003D1D77" w:rsidRDefault="003D1D77" w:rsidP="003309AB">
      <w:pPr>
        <w:spacing w:after="0" w:line="240" w:lineRule="auto"/>
      </w:pPr>
      <w:r>
        <w:separator/>
      </w:r>
    </w:p>
  </w:endnote>
  <w:endnote w:type="continuationSeparator" w:id="0">
    <w:p w14:paraId="029E2AFB" w14:textId="77777777" w:rsidR="003D1D77" w:rsidRDefault="003D1D77" w:rsidP="003309A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 Narrow">
    <w:panose1 w:val="020B0606020202030204"/>
    <w:charset w:val="CC"/>
    <w:family w:val="swiss"/>
    <w:pitch w:val="variable"/>
    <w:sig w:usb0="00000287" w:usb1="000008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Fonts w:ascii="Arial Narrow" w:hAnsi="Arial Narrow"/>
      </w:rPr>
      <w:id w:val="-761074861"/>
      <w:docPartObj>
        <w:docPartGallery w:val="Page Numbers (Bottom of Page)"/>
        <w:docPartUnique/>
      </w:docPartObj>
    </w:sdtPr>
    <w:sdtContent>
      <w:p w14:paraId="16A88176" w14:textId="4AD85854" w:rsidR="003309AB" w:rsidRPr="008716CE" w:rsidRDefault="00536EB4" w:rsidP="009702EC">
        <w:pPr>
          <w:pStyle w:val="ab"/>
          <w:jc w:val="center"/>
          <w:rPr>
            <w:rFonts w:ascii="Arial Narrow" w:hAnsi="Arial Narrow"/>
          </w:rPr>
        </w:pPr>
        <w:r>
          <w:rPr>
            <w:rFonts w:ascii="Arial Narrow" w:hAnsi="Arial Narrow"/>
            <w:noProof/>
          </w:rPr>
          <w:drawing>
            <wp:inline distT="0" distB="0" distL="0" distR="0" wp14:anchorId="68C161D5" wp14:editId="5042EF8F">
              <wp:extent cx="1029428" cy="184150"/>
              <wp:effectExtent l="0" t="0" r="0" b="6350"/>
              <wp:docPr id="1667980951" name="Рисунок 2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667980951" name="Рисунок 1667980951"/>
                      <pic:cNvPicPr/>
                    </pic:nvPicPr>
                    <pic:blipFill>
                      <a:blip r:embed="rId1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1166882" cy="208739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  <w:r w:rsidR="009702EC">
          <w:rPr>
            <w:rFonts w:ascii="Arial Narrow" w:hAnsi="Arial Narrow"/>
          </w:rPr>
          <w:tab/>
        </w:r>
        <w:r w:rsidR="009702EC">
          <w:rPr>
            <w:rFonts w:ascii="Arial Narrow" w:hAnsi="Arial Narrow"/>
          </w:rPr>
          <w:tab/>
        </w:r>
        <w:r w:rsidR="008716CE" w:rsidRPr="008716CE">
          <w:rPr>
            <w:rFonts w:ascii="Arial Narrow" w:hAnsi="Arial Narrow"/>
          </w:rPr>
          <w:t xml:space="preserve">Страница </w:t>
        </w:r>
        <w:r w:rsidR="003309AB" w:rsidRPr="008716CE">
          <w:rPr>
            <w:rFonts w:ascii="Arial Narrow" w:hAnsi="Arial Narrow"/>
          </w:rPr>
          <w:fldChar w:fldCharType="begin"/>
        </w:r>
        <w:r w:rsidR="003309AB" w:rsidRPr="008716CE">
          <w:rPr>
            <w:rFonts w:ascii="Arial Narrow" w:hAnsi="Arial Narrow"/>
          </w:rPr>
          <w:instrText>PAGE   \* MERGEFORMAT</w:instrText>
        </w:r>
        <w:r w:rsidR="003309AB" w:rsidRPr="008716CE">
          <w:rPr>
            <w:rFonts w:ascii="Arial Narrow" w:hAnsi="Arial Narrow"/>
          </w:rPr>
          <w:fldChar w:fldCharType="separate"/>
        </w:r>
        <w:r w:rsidR="003309AB" w:rsidRPr="008716CE">
          <w:rPr>
            <w:rFonts w:ascii="Arial Narrow" w:hAnsi="Arial Narrow"/>
          </w:rPr>
          <w:t>2</w:t>
        </w:r>
        <w:r w:rsidR="003309AB" w:rsidRPr="008716CE">
          <w:rPr>
            <w:rFonts w:ascii="Arial Narrow" w:hAnsi="Arial Narrow"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DA9632F" w14:textId="77777777" w:rsidR="003D1D77" w:rsidRDefault="003D1D77" w:rsidP="003309AB">
      <w:pPr>
        <w:spacing w:after="0" w:line="240" w:lineRule="auto"/>
      </w:pPr>
      <w:r>
        <w:separator/>
      </w:r>
    </w:p>
  </w:footnote>
  <w:footnote w:type="continuationSeparator" w:id="0">
    <w:p w14:paraId="08240B08" w14:textId="77777777" w:rsidR="003D1D77" w:rsidRDefault="003D1D77" w:rsidP="003309A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A34735"/>
    <w:multiLevelType w:val="hybridMultilevel"/>
    <w:tmpl w:val="6040F9B2"/>
    <w:lvl w:ilvl="0" w:tplc="FFFFFFFF">
      <w:start w:val="1"/>
      <w:numFmt w:val="lowerLetter"/>
      <w:lvlText w:val="%1)"/>
      <w:lvlJc w:val="left"/>
      <w:pPr>
        <w:ind w:left="1211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BD87F3B"/>
    <w:multiLevelType w:val="hybridMultilevel"/>
    <w:tmpl w:val="9FD41658"/>
    <w:lvl w:ilvl="0" w:tplc="C316A43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4913F4B"/>
    <w:multiLevelType w:val="hybridMultilevel"/>
    <w:tmpl w:val="B624124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B652E3C"/>
    <w:multiLevelType w:val="hybridMultilevel"/>
    <w:tmpl w:val="DDC216E6"/>
    <w:lvl w:ilvl="0" w:tplc="ECB099C2">
      <w:start w:val="1"/>
      <w:numFmt w:val="decimal"/>
      <w:lvlText w:val="Рисунок 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38C7D8E"/>
    <w:multiLevelType w:val="hybridMultilevel"/>
    <w:tmpl w:val="89086200"/>
    <w:lvl w:ilvl="0" w:tplc="1750D7DE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  <w:sz w:val="24"/>
        <w:szCs w:val="24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CDB1147"/>
    <w:multiLevelType w:val="hybridMultilevel"/>
    <w:tmpl w:val="025CF81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F210669"/>
    <w:multiLevelType w:val="hybridMultilevel"/>
    <w:tmpl w:val="53C8B0C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40DC7AB8"/>
    <w:multiLevelType w:val="hybridMultilevel"/>
    <w:tmpl w:val="6040F9B2"/>
    <w:lvl w:ilvl="0" w:tplc="3ED62A68">
      <w:start w:val="1"/>
      <w:numFmt w:val="lowerLetter"/>
      <w:lvlText w:val="%1)"/>
      <w:lvlJc w:val="left"/>
      <w:pPr>
        <w:ind w:left="1211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5CB323E"/>
    <w:multiLevelType w:val="hybridMultilevel"/>
    <w:tmpl w:val="21C615D2"/>
    <w:lvl w:ilvl="0" w:tplc="04190001">
      <w:start w:val="1"/>
      <w:numFmt w:val="bullet"/>
      <w:lvlText w:val=""/>
      <w:lvlJc w:val="left"/>
      <w:pPr>
        <w:ind w:left="928" w:hanging="360"/>
      </w:pPr>
      <w:rPr>
        <w:rFonts w:ascii="Symbol" w:hAnsi="Symbol" w:hint="default"/>
        <w:sz w:val="24"/>
        <w:szCs w:val="24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76F38D4"/>
    <w:multiLevelType w:val="hybridMultilevel"/>
    <w:tmpl w:val="D502267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4"/>
        <w:szCs w:val="24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2E44043"/>
    <w:multiLevelType w:val="hybridMultilevel"/>
    <w:tmpl w:val="006211F6"/>
    <w:lvl w:ilvl="0" w:tplc="5A9A480A">
      <w:start w:val="1"/>
      <w:numFmt w:val="lowerLetter"/>
      <w:lvlText w:val="%1)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11" w15:restartNumberingAfterBreak="0">
    <w:nsid w:val="55236721"/>
    <w:multiLevelType w:val="multilevel"/>
    <w:tmpl w:val="58F87D48"/>
    <w:lvl w:ilvl="0">
      <w:start w:val="1"/>
      <w:numFmt w:val="decimal"/>
      <w:pStyle w:val="1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2"/>
      <w:lvlText w:val="%1.%2.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3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4"/>
      <w:lvlText w:val="%1.%2.%3.%4.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5"/>
      <w:lvlText w:val="%1.%2.%3.%4.%5.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6"/>
      <w:lvlText w:val="%1.%2.%3.%4.%5.%6.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7"/>
      <w:lvlText w:val="%1.%2.%3.%4.%5.%6.%7.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8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9"/>
      <w:lvlText w:val="%1.%2.%3.%4.%5.%6.%7.%8.%9."/>
      <w:lvlJc w:val="left"/>
      <w:pPr>
        <w:ind w:left="1584" w:hanging="1584"/>
      </w:pPr>
      <w:rPr>
        <w:rFonts w:hint="default"/>
      </w:rPr>
    </w:lvl>
  </w:abstractNum>
  <w:abstractNum w:abstractNumId="12" w15:restartNumberingAfterBreak="0">
    <w:nsid w:val="5C4E7256"/>
    <w:multiLevelType w:val="hybridMultilevel"/>
    <w:tmpl w:val="496E87F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4"/>
        <w:szCs w:val="24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84279A2"/>
    <w:multiLevelType w:val="hybridMultilevel"/>
    <w:tmpl w:val="2C647AD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 w15:restartNumberingAfterBreak="0">
    <w:nsid w:val="6CE84169"/>
    <w:multiLevelType w:val="multilevel"/>
    <w:tmpl w:val="0E4CD7D8"/>
    <w:lvl w:ilvl="0">
      <w:start w:val="1"/>
      <w:numFmt w:val="decimal"/>
      <w:lvlText w:val="%1"/>
      <w:lvlJc w:val="left"/>
      <w:pPr>
        <w:ind w:left="435" w:hanging="435"/>
      </w:pPr>
      <w:rPr>
        <w:rFonts w:hint="default"/>
        <w:sz w:val="24"/>
        <w:szCs w:val="24"/>
      </w:rPr>
    </w:lvl>
    <w:lvl w:ilvl="1">
      <w:start w:val="2"/>
      <w:numFmt w:val="decimal"/>
      <w:lvlText w:val="%1.%2"/>
      <w:lvlJc w:val="left"/>
      <w:pPr>
        <w:ind w:left="615" w:hanging="435"/>
      </w:pPr>
      <w:rPr>
        <w:rFonts w:hint="default"/>
      </w:rPr>
    </w:lvl>
    <w:lvl w:ilvl="2">
      <w:start w:val="1"/>
      <w:numFmt w:val="decimal"/>
      <w:lvlText w:val="2.5.%3"/>
      <w:lvlJc w:val="left"/>
      <w:pPr>
        <w:ind w:left="720" w:hanging="360"/>
      </w:pPr>
      <w:rPr>
        <w:rFonts w:hint="default"/>
      </w:rPr>
    </w:lvl>
    <w:lvl w:ilvl="3">
      <w:start w:val="1"/>
      <w:numFmt w:val="decimal"/>
      <w:lvlText w:val="3.8.4.%4"/>
      <w:lvlJc w:val="left"/>
      <w:pPr>
        <w:ind w:left="2847" w:hanging="360"/>
      </w:pPr>
      <w:rPr>
        <w:rFonts w:hint="default"/>
      </w:rPr>
    </w:lvl>
    <w:lvl w:ilvl="4">
      <w:start w:val="1"/>
      <w:numFmt w:val="decimal"/>
      <w:lvlText w:val="3.8.6.2.%5"/>
      <w:lvlJc w:val="left"/>
      <w:pPr>
        <w:ind w:left="1080" w:hanging="36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9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5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70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880" w:hanging="1440"/>
      </w:pPr>
      <w:rPr>
        <w:rFonts w:hint="default"/>
      </w:rPr>
    </w:lvl>
  </w:abstractNum>
  <w:abstractNum w:abstractNumId="15" w15:restartNumberingAfterBreak="0">
    <w:nsid w:val="70EA2052"/>
    <w:multiLevelType w:val="multilevel"/>
    <w:tmpl w:val="4BE28EF6"/>
    <w:lvl w:ilvl="0">
      <w:start w:val="1"/>
      <w:numFmt w:val="decimal"/>
      <w:lvlText w:val="%1"/>
      <w:lvlJc w:val="left"/>
      <w:pPr>
        <w:ind w:left="435" w:hanging="435"/>
      </w:pPr>
      <w:rPr>
        <w:rFonts w:hint="default"/>
        <w:sz w:val="24"/>
        <w:szCs w:val="24"/>
      </w:rPr>
    </w:lvl>
    <w:lvl w:ilvl="1">
      <w:start w:val="2"/>
      <w:numFmt w:val="decimal"/>
      <w:lvlText w:val="%1.%2"/>
      <w:lvlJc w:val="left"/>
      <w:pPr>
        <w:ind w:left="615" w:hanging="435"/>
      </w:pPr>
      <w:rPr>
        <w:rFonts w:hint="default"/>
      </w:rPr>
    </w:lvl>
    <w:lvl w:ilvl="2">
      <w:start w:val="1"/>
      <w:numFmt w:val="decimal"/>
      <w:lvlText w:val="2.5.%3"/>
      <w:lvlJc w:val="left"/>
      <w:pPr>
        <w:ind w:left="720" w:hanging="360"/>
      </w:pPr>
      <w:rPr>
        <w:rFonts w:hint="default"/>
      </w:rPr>
    </w:lvl>
    <w:lvl w:ilvl="3">
      <w:start w:val="1"/>
      <w:numFmt w:val="decimal"/>
      <w:lvlText w:val="3.8.6.%4"/>
      <w:lvlJc w:val="left"/>
      <w:pPr>
        <w:ind w:left="900" w:hanging="360"/>
      </w:pPr>
      <w:rPr>
        <w:rFonts w:hint="default"/>
      </w:rPr>
    </w:lvl>
    <w:lvl w:ilvl="4">
      <w:start w:val="1"/>
      <w:numFmt w:val="decimal"/>
      <w:lvlText w:val="2.4.5.2.%5"/>
      <w:lvlJc w:val="left"/>
      <w:pPr>
        <w:ind w:left="1080" w:hanging="36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9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5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70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880" w:hanging="1440"/>
      </w:pPr>
      <w:rPr>
        <w:rFonts w:hint="default"/>
      </w:rPr>
    </w:lvl>
  </w:abstractNum>
  <w:abstractNum w:abstractNumId="16" w15:restartNumberingAfterBreak="0">
    <w:nsid w:val="73380AA7"/>
    <w:multiLevelType w:val="hybridMultilevel"/>
    <w:tmpl w:val="C388C624"/>
    <w:lvl w:ilvl="0" w:tplc="8B6C55F8">
      <w:start w:val="1"/>
      <w:numFmt w:val="decimal"/>
      <w:lvlText w:val="Формула %1 –"/>
      <w:lvlJc w:val="left"/>
      <w:pPr>
        <w:ind w:left="1440" w:hanging="360"/>
      </w:pPr>
      <w:rPr>
        <w:rFonts w:hint="default"/>
      </w:rPr>
    </w:lvl>
    <w:lvl w:ilvl="1" w:tplc="8CE6E898">
      <w:start w:val="1"/>
      <w:numFmt w:val="decimal"/>
      <w:lvlText w:val="Формула %2. "/>
      <w:lvlJc w:val="left"/>
      <w:pPr>
        <w:ind w:left="1440" w:hanging="360"/>
      </w:pPr>
      <w:rPr>
        <w:rFonts w:hint="default"/>
      </w:rPr>
    </w:lvl>
    <w:lvl w:ilvl="2" w:tplc="E02EE774">
      <w:start w:val="1"/>
      <w:numFmt w:val="decimal"/>
      <w:lvlText w:val="%3."/>
      <w:lvlJc w:val="left"/>
      <w:pPr>
        <w:ind w:left="2340" w:hanging="360"/>
      </w:pPr>
      <w:rPr>
        <w:rFonts w:hint="default"/>
      </w:r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74EB1BD5"/>
    <w:multiLevelType w:val="hybridMultilevel"/>
    <w:tmpl w:val="F0B640A2"/>
    <w:lvl w:ilvl="0" w:tplc="4814B452">
      <w:start w:val="1"/>
      <w:numFmt w:val="lowerLetter"/>
      <w:lvlText w:val="%1)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81434855">
    <w:abstractNumId w:val="4"/>
  </w:num>
  <w:num w:numId="2" w16cid:durableId="1057974322">
    <w:abstractNumId w:val="8"/>
  </w:num>
  <w:num w:numId="3" w16cid:durableId="738134887">
    <w:abstractNumId w:val="12"/>
  </w:num>
  <w:num w:numId="4" w16cid:durableId="955601754">
    <w:abstractNumId w:val="16"/>
  </w:num>
  <w:num w:numId="5" w16cid:durableId="489030645">
    <w:abstractNumId w:val="14"/>
  </w:num>
  <w:num w:numId="6" w16cid:durableId="1508861454">
    <w:abstractNumId w:val="15"/>
  </w:num>
  <w:num w:numId="7" w16cid:durableId="195237188">
    <w:abstractNumId w:val="2"/>
  </w:num>
  <w:num w:numId="8" w16cid:durableId="2085713288">
    <w:abstractNumId w:val="5"/>
  </w:num>
  <w:num w:numId="9" w16cid:durableId="1309019168">
    <w:abstractNumId w:val="9"/>
  </w:num>
  <w:num w:numId="10" w16cid:durableId="148986751">
    <w:abstractNumId w:val="11"/>
  </w:num>
  <w:num w:numId="11" w16cid:durableId="1293947174">
    <w:abstractNumId w:val="3"/>
  </w:num>
  <w:num w:numId="12" w16cid:durableId="692611156">
    <w:abstractNumId w:val="6"/>
  </w:num>
  <w:num w:numId="13" w16cid:durableId="958531791">
    <w:abstractNumId w:val="11"/>
  </w:num>
  <w:num w:numId="14" w16cid:durableId="187761471">
    <w:abstractNumId w:val="11"/>
  </w:num>
  <w:num w:numId="15" w16cid:durableId="2072772647">
    <w:abstractNumId w:val="11"/>
  </w:num>
  <w:num w:numId="16" w16cid:durableId="1006248179">
    <w:abstractNumId w:val="11"/>
  </w:num>
  <w:num w:numId="17" w16cid:durableId="1423532590">
    <w:abstractNumId w:val="11"/>
  </w:num>
  <w:num w:numId="18" w16cid:durableId="471362075">
    <w:abstractNumId w:val="11"/>
  </w:num>
  <w:num w:numId="19" w16cid:durableId="799298673">
    <w:abstractNumId w:val="11"/>
  </w:num>
  <w:num w:numId="20" w16cid:durableId="1015694052">
    <w:abstractNumId w:val="11"/>
  </w:num>
  <w:num w:numId="21" w16cid:durableId="1755127530">
    <w:abstractNumId w:val="11"/>
  </w:num>
  <w:num w:numId="22" w16cid:durableId="1433237903">
    <w:abstractNumId w:val="10"/>
  </w:num>
  <w:num w:numId="23" w16cid:durableId="1636332864">
    <w:abstractNumId w:val="17"/>
  </w:num>
  <w:num w:numId="24" w16cid:durableId="1260143545">
    <w:abstractNumId w:val="1"/>
  </w:num>
  <w:num w:numId="25" w16cid:durableId="1077216403">
    <w:abstractNumId w:val="7"/>
  </w:num>
  <w:num w:numId="26" w16cid:durableId="2147382598">
    <w:abstractNumId w:val="0"/>
  </w:num>
  <w:num w:numId="27" w16cid:durableId="2011370908">
    <w:abstractNumId w:val="11"/>
  </w:num>
  <w:num w:numId="28" w16cid:durableId="1745881896">
    <w:abstractNumId w:val="11"/>
  </w:num>
  <w:num w:numId="29" w16cid:durableId="708182860">
    <w:abstractNumId w:val="11"/>
  </w:num>
  <w:num w:numId="30" w16cid:durableId="739328078">
    <w:abstractNumId w:val="11"/>
  </w:num>
  <w:num w:numId="31" w16cid:durableId="339309247">
    <w:abstractNumId w:val="11"/>
  </w:num>
  <w:num w:numId="32" w16cid:durableId="1148286672">
    <w:abstractNumId w:val="13"/>
  </w:num>
  <w:num w:numId="33" w16cid:durableId="385302728">
    <w:abstractNumId w:val="11"/>
  </w:num>
  <w:numIdMacAtCleanup w:val="12"/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Данил Ахатов">
    <w15:presenceInfo w15:providerId="Windows Live" w15:userId="d5056d7452a93a36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trackRevisions/>
  <w:defaultTabStop w:val="708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22951"/>
    <w:rsid w:val="00004210"/>
    <w:rsid w:val="000105FE"/>
    <w:rsid w:val="00010A5D"/>
    <w:rsid w:val="000114AF"/>
    <w:rsid w:val="00012A6C"/>
    <w:rsid w:val="000176BD"/>
    <w:rsid w:val="00020223"/>
    <w:rsid w:val="00027DC7"/>
    <w:rsid w:val="00033020"/>
    <w:rsid w:val="00046C30"/>
    <w:rsid w:val="0005100B"/>
    <w:rsid w:val="00054C98"/>
    <w:rsid w:val="00055B3A"/>
    <w:rsid w:val="00057A82"/>
    <w:rsid w:val="00057F35"/>
    <w:rsid w:val="00061B66"/>
    <w:rsid w:val="00063C5E"/>
    <w:rsid w:val="00063EB0"/>
    <w:rsid w:val="00065110"/>
    <w:rsid w:val="000654A9"/>
    <w:rsid w:val="000666F6"/>
    <w:rsid w:val="000741D6"/>
    <w:rsid w:val="0007544A"/>
    <w:rsid w:val="00075971"/>
    <w:rsid w:val="000803A4"/>
    <w:rsid w:val="00086EC4"/>
    <w:rsid w:val="00087404"/>
    <w:rsid w:val="000935AF"/>
    <w:rsid w:val="00095029"/>
    <w:rsid w:val="00095434"/>
    <w:rsid w:val="00095BC2"/>
    <w:rsid w:val="000A59B1"/>
    <w:rsid w:val="000B46B8"/>
    <w:rsid w:val="000B5D7F"/>
    <w:rsid w:val="000C0BFA"/>
    <w:rsid w:val="000C1EF2"/>
    <w:rsid w:val="000C53E3"/>
    <w:rsid w:val="000D1F82"/>
    <w:rsid w:val="000D32E5"/>
    <w:rsid w:val="000D4351"/>
    <w:rsid w:val="000F1C3C"/>
    <w:rsid w:val="000F21B4"/>
    <w:rsid w:val="00103C0A"/>
    <w:rsid w:val="00111D61"/>
    <w:rsid w:val="00112F57"/>
    <w:rsid w:val="00113603"/>
    <w:rsid w:val="00115846"/>
    <w:rsid w:val="00115919"/>
    <w:rsid w:val="0012017E"/>
    <w:rsid w:val="001234F8"/>
    <w:rsid w:val="001238DC"/>
    <w:rsid w:val="00124EEE"/>
    <w:rsid w:val="00130C0D"/>
    <w:rsid w:val="00131F1D"/>
    <w:rsid w:val="001336CC"/>
    <w:rsid w:val="00136630"/>
    <w:rsid w:val="00140A8B"/>
    <w:rsid w:val="00143654"/>
    <w:rsid w:val="00143A08"/>
    <w:rsid w:val="00147074"/>
    <w:rsid w:val="0015686B"/>
    <w:rsid w:val="00156A69"/>
    <w:rsid w:val="00161931"/>
    <w:rsid w:val="00164767"/>
    <w:rsid w:val="0016637D"/>
    <w:rsid w:val="00167A1C"/>
    <w:rsid w:val="0017288E"/>
    <w:rsid w:val="00180EC6"/>
    <w:rsid w:val="001812BE"/>
    <w:rsid w:val="00182565"/>
    <w:rsid w:val="00183A29"/>
    <w:rsid w:val="00185F97"/>
    <w:rsid w:val="00187636"/>
    <w:rsid w:val="00195571"/>
    <w:rsid w:val="001973D2"/>
    <w:rsid w:val="00197438"/>
    <w:rsid w:val="001A2951"/>
    <w:rsid w:val="001A2CEB"/>
    <w:rsid w:val="001A3FC9"/>
    <w:rsid w:val="001A7FD5"/>
    <w:rsid w:val="001B1714"/>
    <w:rsid w:val="001B21A6"/>
    <w:rsid w:val="001B225A"/>
    <w:rsid w:val="001B2E11"/>
    <w:rsid w:val="001B5DED"/>
    <w:rsid w:val="001C18DE"/>
    <w:rsid w:val="001C2BAF"/>
    <w:rsid w:val="001C2C0F"/>
    <w:rsid w:val="001C37C5"/>
    <w:rsid w:val="001C48ED"/>
    <w:rsid w:val="001D5BB4"/>
    <w:rsid w:val="001E035F"/>
    <w:rsid w:val="001E5E42"/>
    <w:rsid w:val="001E650E"/>
    <w:rsid w:val="001E6C61"/>
    <w:rsid w:val="001E7029"/>
    <w:rsid w:val="001F2D13"/>
    <w:rsid w:val="001F6944"/>
    <w:rsid w:val="001F7DD5"/>
    <w:rsid w:val="00201E5C"/>
    <w:rsid w:val="00202380"/>
    <w:rsid w:val="0020247B"/>
    <w:rsid w:val="002130FE"/>
    <w:rsid w:val="0021330A"/>
    <w:rsid w:val="00213E7B"/>
    <w:rsid w:val="00213E7F"/>
    <w:rsid w:val="00214D39"/>
    <w:rsid w:val="0021745B"/>
    <w:rsid w:val="00217EA2"/>
    <w:rsid w:val="00222FFA"/>
    <w:rsid w:val="00226173"/>
    <w:rsid w:val="00230937"/>
    <w:rsid w:val="00232FCB"/>
    <w:rsid w:val="002400CD"/>
    <w:rsid w:val="00240568"/>
    <w:rsid w:val="00242E3D"/>
    <w:rsid w:val="0024322B"/>
    <w:rsid w:val="0024473B"/>
    <w:rsid w:val="00255B12"/>
    <w:rsid w:val="0026532C"/>
    <w:rsid w:val="00266CBB"/>
    <w:rsid w:val="00273E0B"/>
    <w:rsid w:val="00275BCA"/>
    <w:rsid w:val="002775E2"/>
    <w:rsid w:val="00283A7C"/>
    <w:rsid w:val="00284737"/>
    <w:rsid w:val="00284EB0"/>
    <w:rsid w:val="00285EE6"/>
    <w:rsid w:val="00290C34"/>
    <w:rsid w:val="00296648"/>
    <w:rsid w:val="002A3C04"/>
    <w:rsid w:val="002A5964"/>
    <w:rsid w:val="002A6FAF"/>
    <w:rsid w:val="002B0862"/>
    <w:rsid w:val="002B25FE"/>
    <w:rsid w:val="002B2F30"/>
    <w:rsid w:val="002C02DD"/>
    <w:rsid w:val="002C1E96"/>
    <w:rsid w:val="002C431B"/>
    <w:rsid w:val="002C5996"/>
    <w:rsid w:val="002C7DFD"/>
    <w:rsid w:val="002D0834"/>
    <w:rsid w:val="002D5E42"/>
    <w:rsid w:val="002D6A09"/>
    <w:rsid w:val="002E02C3"/>
    <w:rsid w:val="002E0BBB"/>
    <w:rsid w:val="002E5348"/>
    <w:rsid w:val="002E740D"/>
    <w:rsid w:val="002E787C"/>
    <w:rsid w:val="002E7B84"/>
    <w:rsid w:val="002F03FE"/>
    <w:rsid w:val="002F2F35"/>
    <w:rsid w:val="002F3CBC"/>
    <w:rsid w:val="00300EE6"/>
    <w:rsid w:val="003027A2"/>
    <w:rsid w:val="00304827"/>
    <w:rsid w:val="00307919"/>
    <w:rsid w:val="003110AD"/>
    <w:rsid w:val="00311BC0"/>
    <w:rsid w:val="00313018"/>
    <w:rsid w:val="00313973"/>
    <w:rsid w:val="00316F98"/>
    <w:rsid w:val="0031746E"/>
    <w:rsid w:val="00320351"/>
    <w:rsid w:val="00320744"/>
    <w:rsid w:val="00321EF8"/>
    <w:rsid w:val="0033053C"/>
    <w:rsid w:val="003309AB"/>
    <w:rsid w:val="0033465D"/>
    <w:rsid w:val="00334D69"/>
    <w:rsid w:val="0034061A"/>
    <w:rsid w:val="00341654"/>
    <w:rsid w:val="003436E9"/>
    <w:rsid w:val="00351FC9"/>
    <w:rsid w:val="00352E8C"/>
    <w:rsid w:val="00353384"/>
    <w:rsid w:val="0035354C"/>
    <w:rsid w:val="0035507A"/>
    <w:rsid w:val="00356CA1"/>
    <w:rsid w:val="00357305"/>
    <w:rsid w:val="00361339"/>
    <w:rsid w:val="00361F3A"/>
    <w:rsid w:val="00365CD5"/>
    <w:rsid w:val="00370818"/>
    <w:rsid w:val="00374082"/>
    <w:rsid w:val="003742E1"/>
    <w:rsid w:val="00375DC4"/>
    <w:rsid w:val="0037768A"/>
    <w:rsid w:val="00381788"/>
    <w:rsid w:val="0038389E"/>
    <w:rsid w:val="00385F09"/>
    <w:rsid w:val="00393902"/>
    <w:rsid w:val="00394CFF"/>
    <w:rsid w:val="003A3217"/>
    <w:rsid w:val="003A3950"/>
    <w:rsid w:val="003A424C"/>
    <w:rsid w:val="003A62FA"/>
    <w:rsid w:val="003A7754"/>
    <w:rsid w:val="003B060E"/>
    <w:rsid w:val="003B7446"/>
    <w:rsid w:val="003C46FA"/>
    <w:rsid w:val="003D1D77"/>
    <w:rsid w:val="003D3F15"/>
    <w:rsid w:val="003E04D4"/>
    <w:rsid w:val="00401724"/>
    <w:rsid w:val="00402515"/>
    <w:rsid w:val="00410D15"/>
    <w:rsid w:val="00416287"/>
    <w:rsid w:val="00420B67"/>
    <w:rsid w:val="00421D9E"/>
    <w:rsid w:val="00431D4E"/>
    <w:rsid w:val="00432263"/>
    <w:rsid w:val="00434272"/>
    <w:rsid w:val="00435376"/>
    <w:rsid w:val="004449C2"/>
    <w:rsid w:val="00446544"/>
    <w:rsid w:val="00451684"/>
    <w:rsid w:val="0045504D"/>
    <w:rsid w:val="004708FC"/>
    <w:rsid w:val="00470BC0"/>
    <w:rsid w:val="0047592F"/>
    <w:rsid w:val="00477BEB"/>
    <w:rsid w:val="00477C19"/>
    <w:rsid w:val="00482338"/>
    <w:rsid w:val="00482A49"/>
    <w:rsid w:val="004844C3"/>
    <w:rsid w:val="00484D0C"/>
    <w:rsid w:val="004860DB"/>
    <w:rsid w:val="0048624D"/>
    <w:rsid w:val="0049300E"/>
    <w:rsid w:val="00493331"/>
    <w:rsid w:val="0049484F"/>
    <w:rsid w:val="00494987"/>
    <w:rsid w:val="004A2D1A"/>
    <w:rsid w:val="004A612F"/>
    <w:rsid w:val="004B3F36"/>
    <w:rsid w:val="004B6DB4"/>
    <w:rsid w:val="004C00D3"/>
    <w:rsid w:val="004C1B69"/>
    <w:rsid w:val="004C4DED"/>
    <w:rsid w:val="004D15E5"/>
    <w:rsid w:val="004D33B5"/>
    <w:rsid w:val="004D3FD5"/>
    <w:rsid w:val="004D590B"/>
    <w:rsid w:val="004D6D25"/>
    <w:rsid w:val="004E0C4F"/>
    <w:rsid w:val="004E4E16"/>
    <w:rsid w:val="004F0F95"/>
    <w:rsid w:val="004F1EE6"/>
    <w:rsid w:val="004F25BB"/>
    <w:rsid w:val="004F5466"/>
    <w:rsid w:val="004F60F1"/>
    <w:rsid w:val="00500ACC"/>
    <w:rsid w:val="005044CA"/>
    <w:rsid w:val="00513488"/>
    <w:rsid w:val="00514AEB"/>
    <w:rsid w:val="00514D0C"/>
    <w:rsid w:val="00515C53"/>
    <w:rsid w:val="00520539"/>
    <w:rsid w:val="00523A06"/>
    <w:rsid w:val="005300D0"/>
    <w:rsid w:val="005301B6"/>
    <w:rsid w:val="005347E0"/>
    <w:rsid w:val="00536EB4"/>
    <w:rsid w:val="005371EE"/>
    <w:rsid w:val="005419FB"/>
    <w:rsid w:val="00543FE1"/>
    <w:rsid w:val="00544B45"/>
    <w:rsid w:val="005536E4"/>
    <w:rsid w:val="0055641E"/>
    <w:rsid w:val="005566E3"/>
    <w:rsid w:val="00557056"/>
    <w:rsid w:val="005573FE"/>
    <w:rsid w:val="005651BD"/>
    <w:rsid w:val="005660E5"/>
    <w:rsid w:val="0057296B"/>
    <w:rsid w:val="005800CE"/>
    <w:rsid w:val="00581360"/>
    <w:rsid w:val="0059112B"/>
    <w:rsid w:val="005A587E"/>
    <w:rsid w:val="005A62F6"/>
    <w:rsid w:val="005B0F26"/>
    <w:rsid w:val="005B38BF"/>
    <w:rsid w:val="005B4FE5"/>
    <w:rsid w:val="005C34EC"/>
    <w:rsid w:val="005C3E3E"/>
    <w:rsid w:val="005D4C4F"/>
    <w:rsid w:val="005D6F3A"/>
    <w:rsid w:val="005D7574"/>
    <w:rsid w:val="005E1CA0"/>
    <w:rsid w:val="005E55E7"/>
    <w:rsid w:val="005E5BAB"/>
    <w:rsid w:val="005E5BC2"/>
    <w:rsid w:val="005E633D"/>
    <w:rsid w:val="005E7FB1"/>
    <w:rsid w:val="005F0358"/>
    <w:rsid w:val="005F45B8"/>
    <w:rsid w:val="00600003"/>
    <w:rsid w:val="00600A90"/>
    <w:rsid w:val="00603714"/>
    <w:rsid w:val="00603976"/>
    <w:rsid w:val="00603C0B"/>
    <w:rsid w:val="00603CEB"/>
    <w:rsid w:val="00604427"/>
    <w:rsid w:val="00607B0F"/>
    <w:rsid w:val="006153CC"/>
    <w:rsid w:val="006172EE"/>
    <w:rsid w:val="0062270F"/>
    <w:rsid w:val="00636261"/>
    <w:rsid w:val="00637F0F"/>
    <w:rsid w:val="006416EC"/>
    <w:rsid w:val="00645066"/>
    <w:rsid w:val="0065564C"/>
    <w:rsid w:val="00655C64"/>
    <w:rsid w:val="00655FFE"/>
    <w:rsid w:val="006600BE"/>
    <w:rsid w:val="00660122"/>
    <w:rsid w:val="00660D34"/>
    <w:rsid w:val="006614E9"/>
    <w:rsid w:val="00662BF1"/>
    <w:rsid w:val="00666DB4"/>
    <w:rsid w:val="0067747C"/>
    <w:rsid w:val="006856D8"/>
    <w:rsid w:val="00692436"/>
    <w:rsid w:val="00692E94"/>
    <w:rsid w:val="00693572"/>
    <w:rsid w:val="00695AC6"/>
    <w:rsid w:val="006A58EC"/>
    <w:rsid w:val="006A65A0"/>
    <w:rsid w:val="006B33F0"/>
    <w:rsid w:val="006C3864"/>
    <w:rsid w:val="006C41FB"/>
    <w:rsid w:val="006D6AA4"/>
    <w:rsid w:val="006D7859"/>
    <w:rsid w:val="006E12E8"/>
    <w:rsid w:val="006E509C"/>
    <w:rsid w:val="006E6C11"/>
    <w:rsid w:val="006F0C37"/>
    <w:rsid w:val="006F54EE"/>
    <w:rsid w:val="006F5A2C"/>
    <w:rsid w:val="006F7275"/>
    <w:rsid w:val="0070325B"/>
    <w:rsid w:val="007057A5"/>
    <w:rsid w:val="00706676"/>
    <w:rsid w:val="00711638"/>
    <w:rsid w:val="00712596"/>
    <w:rsid w:val="00721D46"/>
    <w:rsid w:val="00722447"/>
    <w:rsid w:val="0072276A"/>
    <w:rsid w:val="007227CC"/>
    <w:rsid w:val="00723146"/>
    <w:rsid w:val="007300A1"/>
    <w:rsid w:val="00733B2D"/>
    <w:rsid w:val="00740816"/>
    <w:rsid w:val="007421DF"/>
    <w:rsid w:val="0075335E"/>
    <w:rsid w:val="00754F03"/>
    <w:rsid w:val="00757C8C"/>
    <w:rsid w:val="00760D34"/>
    <w:rsid w:val="00761228"/>
    <w:rsid w:val="007631FA"/>
    <w:rsid w:val="00766621"/>
    <w:rsid w:val="00770472"/>
    <w:rsid w:val="00777264"/>
    <w:rsid w:val="0078138E"/>
    <w:rsid w:val="00783C62"/>
    <w:rsid w:val="00785A94"/>
    <w:rsid w:val="00796BB5"/>
    <w:rsid w:val="00797D0F"/>
    <w:rsid w:val="007A0410"/>
    <w:rsid w:val="007A1EFD"/>
    <w:rsid w:val="007A5029"/>
    <w:rsid w:val="007A5CF4"/>
    <w:rsid w:val="007A75AC"/>
    <w:rsid w:val="007B1791"/>
    <w:rsid w:val="007B25F3"/>
    <w:rsid w:val="007B26E2"/>
    <w:rsid w:val="007B6184"/>
    <w:rsid w:val="007C1818"/>
    <w:rsid w:val="007C5177"/>
    <w:rsid w:val="007C69D8"/>
    <w:rsid w:val="007C7973"/>
    <w:rsid w:val="007D18E8"/>
    <w:rsid w:val="007D3D29"/>
    <w:rsid w:val="007E2E64"/>
    <w:rsid w:val="007E411A"/>
    <w:rsid w:val="007E4FCD"/>
    <w:rsid w:val="007E55C5"/>
    <w:rsid w:val="007E5FEA"/>
    <w:rsid w:val="007E77FD"/>
    <w:rsid w:val="007F2E59"/>
    <w:rsid w:val="007F3D41"/>
    <w:rsid w:val="007F52D8"/>
    <w:rsid w:val="00802E90"/>
    <w:rsid w:val="00804F84"/>
    <w:rsid w:val="00810004"/>
    <w:rsid w:val="0081291D"/>
    <w:rsid w:val="00814077"/>
    <w:rsid w:val="00822951"/>
    <w:rsid w:val="008237E4"/>
    <w:rsid w:val="00826E5C"/>
    <w:rsid w:val="00836237"/>
    <w:rsid w:val="00837737"/>
    <w:rsid w:val="00841E3C"/>
    <w:rsid w:val="00845417"/>
    <w:rsid w:val="0084637B"/>
    <w:rsid w:val="00846F21"/>
    <w:rsid w:val="00847990"/>
    <w:rsid w:val="008503FB"/>
    <w:rsid w:val="0085354E"/>
    <w:rsid w:val="00854582"/>
    <w:rsid w:val="00854827"/>
    <w:rsid w:val="00863339"/>
    <w:rsid w:val="008639DD"/>
    <w:rsid w:val="00870B55"/>
    <w:rsid w:val="008716CE"/>
    <w:rsid w:val="00871D5A"/>
    <w:rsid w:val="008778B2"/>
    <w:rsid w:val="00880BB2"/>
    <w:rsid w:val="008810FB"/>
    <w:rsid w:val="008831ED"/>
    <w:rsid w:val="00883CA1"/>
    <w:rsid w:val="0088773A"/>
    <w:rsid w:val="008960A0"/>
    <w:rsid w:val="008970D4"/>
    <w:rsid w:val="008A2D8B"/>
    <w:rsid w:val="008A4BA0"/>
    <w:rsid w:val="008B1BE2"/>
    <w:rsid w:val="008B3831"/>
    <w:rsid w:val="008D6BEF"/>
    <w:rsid w:val="008E24D0"/>
    <w:rsid w:val="008E27B7"/>
    <w:rsid w:val="008E7F3A"/>
    <w:rsid w:val="008F319B"/>
    <w:rsid w:val="008F59A1"/>
    <w:rsid w:val="009007FD"/>
    <w:rsid w:val="00905015"/>
    <w:rsid w:val="0090544D"/>
    <w:rsid w:val="009111FE"/>
    <w:rsid w:val="009127E1"/>
    <w:rsid w:val="00915AC3"/>
    <w:rsid w:val="00921E8A"/>
    <w:rsid w:val="00925695"/>
    <w:rsid w:val="00937ADD"/>
    <w:rsid w:val="009441CC"/>
    <w:rsid w:val="00946814"/>
    <w:rsid w:val="00946B50"/>
    <w:rsid w:val="00957A25"/>
    <w:rsid w:val="00963981"/>
    <w:rsid w:val="009641AE"/>
    <w:rsid w:val="009668A4"/>
    <w:rsid w:val="009702EC"/>
    <w:rsid w:val="00972610"/>
    <w:rsid w:val="00976490"/>
    <w:rsid w:val="00981014"/>
    <w:rsid w:val="00983CEA"/>
    <w:rsid w:val="00986625"/>
    <w:rsid w:val="00986FD5"/>
    <w:rsid w:val="00990165"/>
    <w:rsid w:val="0099195F"/>
    <w:rsid w:val="00991D82"/>
    <w:rsid w:val="00993816"/>
    <w:rsid w:val="00994283"/>
    <w:rsid w:val="0099441A"/>
    <w:rsid w:val="009A1274"/>
    <w:rsid w:val="009A2740"/>
    <w:rsid w:val="009A4EDF"/>
    <w:rsid w:val="009A6A32"/>
    <w:rsid w:val="009B3C73"/>
    <w:rsid w:val="009B4AA2"/>
    <w:rsid w:val="009C4732"/>
    <w:rsid w:val="009C5591"/>
    <w:rsid w:val="009D1A56"/>
    <w:rsid w:val="009D404A"/>
    <w:rsid w:val="009D424D"/>
    <w:rsid w:val="009E00D1"/>
    <w:rsid w:val="009E1A4A"/>
    <w:rsid w:val="009E1FF8"/>
    <w:rsid w:val="009E7F43"/>
    <w:rsid w:val="009F628D"/>
    <w:rsid w:val="00A044D9"/>
    <w:rsid w:val="00A06CE3"/>
    <w:rsid w:val="00A1078E"/>
    <w:rsid w:val="00A12BAA"/>
    <w:rsid w:val="00A1745F"/>
    <w:rsid w:val="00A1771C"/>
    <w:rsid w:val="00A246E3"/>
    <w:rsid w:val="00A25EBB"/>
    <w:rsid w:val="00A31514"/>
    <w:rsid w:val="00A33D96"/>
    <w:rsid w:val="00A36C56"/>
    <w:rsid w:val="00A46CD8"/>
    <w:rsid w:val="00A4789B"/>
    <w:rsid w:val="00A50966"/>
    <w:rsid w:val="00A55CAE"/>
    <w:rsid w:val="00A57CB9"/>
    <w:rsid w:val="00A57E5C"/>
    <w:rsid w:val="00A628C6"/>
    <w:rsid w:val="00A633FA"/>
    <w:rsid w:val="00A65A07"/>
    <w:rsid w:val="00A6601D"/>
    <w:rsid w:val="00A661D9"/>
    <w:rsid w:val="00A66F04"/>
    <w:rsid w:val="00A66F19"/>
    <w:rsid w:val="00A767AB"/>
    <w:rsid w:val="00A8350E"/>
    <w:rsid w:val="00A86ACC"/>
    <w:rsid w:val="00A86B8A"/>
    <w:rsid w:val="00A91A25"/>
    <w:rsid w:val="00AA0BF4"/>
    <w:rsid w:val="00AA0E3B"/>
    <w:rsid w:val="00AA168F"/>
    <w:rsid w:val="00AA4DC3"/>
    <w:rsid w:val="00AA6965"/>
    <w:rsid w:val="00AB1B20"/>
    <w:rsid w:val="00AC15BD"/>
    <w:rsid w:val="00AC2DD4"/>
    <w:rsid w:val="00AC4D7E"/>
    <w:rsid w:val="00AC5A9A"/>
    <w:rsid w:val="00AF1473"/>
    <w:rsid w:val="00AF3581"/>
    <w:rsid w:val="00B00984"/>
    <w:rsid w:val="00B0141D"/>
    <w:rsid w:val="00B039E3"/>
    <w:rsid w:val="00B04758"/>
    <w:rsid w:val="00B07515"/>
    <w:rsid w:val="00B10D5D"/>
    <w:rsid w:val="00B13F84"/>
    <w:rsid w:val="00B1789C"/>
    <w:rsid w:val="00B17FD5"/>
    <w:rsid w:val="00B2322C"/>
    <w:rsid w:val="00B25027"/>
    <w:rsid w:val="00B27A5F"/>
    <w:rsid w:val="00B412AC"/>
    <w:rsid w:val="00B41697"/>
    <w:rsid w:val="00B42942"/>
    <w:rsid w:val="00B43D71"/>
    <w:rsid w:val="00B521D5"/>
    <w:rsid w:val="00B5736B"/>
    <w:rsid w:val="00B613FC"/>
    <w:rsid w:val="00B615D6"/>
    <w:rsid w:val="00B62411"/>
    <w:rsid w:val="00B64145"/>
    <w:rsid w:val="00B66019"/>
    <w:rsid w:val="00B66E9A"/>
    <w:rsid w:val="00B67853"/>
    <w:rsid w:val="00B7096C"/>
    <w:rsid w:val="00B77FF0"/>
    <w:rsid w:val="00B90F1F"/>
    <w:rsid w:val="00B9608C"/>
    <w:rsid w:val="00B96FB8"/>
    <w:rsid w:val="00BA00D5"/>
    <w:rsid w:val="00BA5870"/>
    <w:rsid w:val="00BA73D3"/>
    <w:rsid w:val="00BB0D72"/>
    <w:rsid w:val="00BB0F88"/>
    <w:rsid w:val="00BB2459"/>
    <w:rsid w:val="00BC0BF4"/>
    <w:rsid w:val="00BC3525"/>
    <w:rsid w:val="00BC7608"/>
    <w:rsid w:val="00BD0F45"/>
    <w:rsid w:val="00BD18A3"/>
    <w:rsid w:val="00BD35AC"/>
    <w:rsid w:val="00BD3F7B"/>
    <w:rsid w:val="00BD42F1"/>
    <w:rsid w:val="00BD4BD7"/>
    <w:rsid w:val="00BE6D03"/>
    <w:rsid w:val="00BE7CA5"/>
    <w:rsid w:val="00BF0CE7"/>
    <w:rsid w:val="00BF57EB"/>
    <w:rsid w:val="00C00179"/>
    <w:rsid w:val="00C03D74"/>
    <w:rsid w:val="00C06796"/>
    <w:rsid w:val="00C10A06"/>
    <w:rsid w:val="00C15CD0"/>
    <w:rsid w:val="00C25BBB"/>
    <w:rsid w:val="00C27C05"/>
    <w:rsid w:val="00C34AD5"/>
    <w:rsid w:val="00C34CCE"/>
    <w:rsid w:val="00C36569"/>
    <w:rsid w:val="00C4109C"/>
    <w:rsid w:val="00C41996"/>
    <w:rsid w:val="00C41FDA"/>
    <w:rsid w:val="00C47141"/>
    <w:rsid w:val="00C47801"/>
    <w:rsid w:val="00C47C8A"/>
    <w:rsid w:val="00C50554"/>
    <w:rsid w:val="00C50A91"/>
    <w:rsid w:val="00C60811"/>
    <w:rsid w:val="00C60969"/>
    <w:rsid w:val="00C619C3"/>
    <w:rsid w:val="00C77F56"/>
    <w:rsid w:val="00C81CF2"/>
    <w:rsid w:val="00C86152"/>
    <w:rsid w:val="00C87D28"/>
    <w:rsid w:val="00CB4CA3"/>
    <w:rsid w:val="00CC6A83"/>
    <w:rsid w:val="00CD2D92"/>
    <w:rsid w:val="00CD5AD1"/>
    <w:rsid w:val="00CD60EF"/>
    <w:rsid w:val="00CE37C5"/>
    <w:rsid w:val="00CE588A"/>
    <w:rsid w:val="00CE7210"/>
    <w:rsid w:val="00CF6CCB"/>
    <w:rsid w:val="00CF7D09"/>
    <w:rsid w:val="00D01573"/>
    <w:rsid w:val="00D01F45"/>
    <w:rsid w:val="00D03ED0"/>
    <w:rsid w:val="00D04D62"/>
    <w:rsid w:val="00D10300"/>
    <w:rsid w:val="00D13943"/>
    <w:rsid w:val="00D15CDA"/>
    <w:rsid w:val="00D15D31"/>
    <w:rsid w:val="00D257D5"/>
    <w:rsid w:val="00D339D5"/>
    <w:rsid w:val="00D36DD0"/>
    <w:rsid w:val="00D53740"/>
    <w:rsid w:val="00D56549"/>
    <w:rsid w:val="00D6212E"/>
    <w:rsid w:val="00D63B1B"/>
    <w:rsid w:val="00D63EC8"/>
    <w:rsid w:val="00D63ED8"/>
    <w:rsid w:val="00D6469E"/>
    <w:rsid w:val="00D6600A"/>
    <w:rsid w:val="00D670DF"/>
    <w:rsid w:val="00D6722B"/>
    <w:rsid w:val="00D71738"/>
    <w:rsid w:val="00D7251F"/>
    <w:rsid w:val="00D7273F"/>
    <w:rsid w:val="00D76248"/>
    <w:rsid w:val="00D76635"/>
    <w:rsid w:val="00D84780"/>
    <w:rsid w:val="00D90317"/>
    <w:rsid w:val="00D92F3A"/>
    <w:rsid w:val="00D94C17"/>
    <w:rsid w:val="00D953DF"/>
    <w:rsid w:val="00DA051A"/>
    <w:rsid w:val="00DA083F"/>
    <w:rsid w:val="00DA36B9"/>
    <w:rsid w:val="00DA5755"/>
    <w:rsid w:val="00DB3E97"/>
    <w:rsid w:val="00DB6274"/>
    <w:rsid w:val="00DB7863"/>
    <w:rsid w:val="00DC0BCA"/>
    <w:rsid w:val="00DC0FE0"/>
    <w:rsid w:val="00DC13DA"/>
    <w:rsid w:val="00DC4A09"/>
    <w:rsid w:val="00DC6971"/>
    <w:rsid w:val="00DD44BA"/>
    <w:rsid w:val="00DE2392"/>
    <w:rsid w:val="00DE579C"/>
    <w:rsid w:val="00DE580E"/>
    <w:rsid w:val="00DF348F"/>
    <w:rsid w:val="00DF3827"/>
    <w:rsid w:val="00DF4773"/>
    <w:rsid w:val="00DF644C"/>
    <w:rsid w:val="00DF6B5F"/>
    <w:rsid w:val="00E00861"/>
    <w:rsid w:val="00E05231"/>
    <w:rsid w:val="00E0605E"/>
    <w:rsid w:val="00E13CA3"/>
    <w:rsid w:val="00E24EF6"/>
    <w:rsid w:val="00E47EAE"/>
    <w:rsid w:val="00E533A8"/>
    <w:rsid w:val="00E53A41"/>
    <w:rsid w:val="00E54E64"/>
    <w:rsid w:val="00E56347"/>
    <w:rsid w:val="00E572CF"/>
    <w:rsid w:val="00E6033F"/>
    <w:rsid w:val="00E61A99"/>
    <w:rsid w:val="00E641CA"/>
    <w:rsid w:val="00E66268"/>
    <w:rsid w:val="00E73541"/>
    <w:rsid w:val="00E7621A"/>
    <w:rsid w:val="00E76677"/>
    <w:rsid w:val="00E81EF6"/>
    <w:rsid w:val="00E8286F"/>
    <w:rsid w:val="00E828A3"/>
    <w:rsid w:val="00E9267D"/>
    <w:rsid w:val="00E92771"/>
    <w:rsid w:val="00E94CB7"/>
    <w:rsid w:val="00E95143"/>
    <w:rsid w:val="00EA0C72"/>
    <w:rsid w:val="00EA527B"/>
    <w:rsid w:val="00EA5C39"/>
    <w:rsid w:val="00EB065F"/>
    <w:rsid w:val="00EB4540"/>
    <w:rsid w:val="00EB73AF"/>
    <w:rsid w:val="00EC1EC2"/>
    <w:rsid w:val="00EC75A7"/>
    <w:rsid w:val="00ED375B"/>
    <w:rsid w:val="00EE28E6"/>
    <w:rsid w:val="00EE359F"/>
    <w:rsid w:val="00EE37DC"/>
    <w:rsid w:val="00EE4647"/>
    <w:rsid w:val="00EE56AF"/>
    <w:rsid w:val="00EF0C2E"/>
    <w:rsid w:val="00EF2A7A"/>
    <w:rsid w:val="00F0157F"/>
    <w:rsid w:val="00F06CD5"/>
    <w:rsid w:val="00F070BB"/>
    <w:rsid w:val="00F11C74"/>
    <w:rsid w:val="00F132E7"/>
    <w:rsid w:val="00F168BF"/>
    <w:rsid w:val="00F31A7A"/>
    <w:rsid w:val="00F3217A"/>
    <w:rsid w:val="00F34300"/>
    <w:rsid w:val="00F345E3"/>
    <w:rsid w:val="00F45B48"/>
    <w:rsid w:val="00F4772A"/>
    <w:rsid w:val="00F47D9E"/>
    <w:rsid w:val="00F52FF5"/>
    <w:rsid w:val="00F56FF3"/>
    <w:rsid w:val="00F63E4B"/>
    <w:rsid w:val="00F7227C"/>
    <w:rsid w:val="00F72987"/>
    <w:rsid w:val="00F72A5C"/>
    <w:rsid w:val="00F73407"/>
    <w:rsid w:val="00F76EC4"/>
    <w:rsid w:val="00F86BA4"/>
    <w:rsid w:val="00F87362"/>
    <w:rsid w:val="00F87C29"/>
    <w:rsid w:val="00F90247"/>
    <w:rsid w:val="00F90EE4"/>
    <w:rsid w:val="00F913B6"/>
    <w:rsid w:val="00FA2A1C"/>
    <w:rsid w:val="00FA3410"/>
    <w:rsid w:val="00FA4C61"/>
    <w:rsid w:val="00FB1586"/>
    <w:rsid w:val="00FB3658"/>
    <w:rsid w:val="00FB3F39"/>
    <w:rsid w:val="00FC34DA"/>
    <w:rsid w:val="00FC520D"/>
    <w:rsid w:val="00FC551C"/>
    <w:rsid w:val="00FD0423"/>
    <w:rsid w:val="00FD0605"/>
    <w:rsid w:val="00FD4DAE"/>
    <w:rsid w:val="00FD645F"/>
    <w:rsid w:val="00FE6597"/>
    <w:rsid w:val="00FF01C9"/>
    <w:rsid w:val="00FF0E3F"/>
    <w:rsid w:val="00FF5ECA"/>
    <w:rsid w:val="00FF75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0218A027"/>
  <w15:docId w15:val="{F4179A35-0989-48B3-98AD-8B40003EDE3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F132E7"/>
    <w:pPr>
      <w:keepNext/>
      <w:keepLines/>
      <w:numPr>
        <w:numId w:val="10"/>
      </w:numPr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D15D31"/>
    <w:pPr>
      <w:keepNext/>
      <w:keepLines/>
      <w:numPr>
        <w:ilvl w:val="1"/>
        <w:numId w:val="10"/>
      </w:numPr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D15D31"/>
    <w:pPr>
      <w:keepNext/>
      <w:keepLines/>
      <w:numPr>
        <w:ilvl w:val="2"/>
        <w:numId w:val="10"/>
      </w:numPr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uiPriority w:val="9"/>
    <w:unhideWhenUsed/>
    <w:qFormat/>
    <w:rsid w:val="00D15D31"/>
    <w:pPr>
      <w:keepNext/>
      <w:keepLines/>
      <w:numPr>
        <w:ilvl w:val="3"/>
        <w:numId w:val="10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D15D31"/>
    <w:pPr>
      <w:keepNext/>
      <w:keepLines/>
      <w:numPr>
        <w:ilvl w:val="4"/>
        <w:numId w:val="10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D15D31"/>
    <w:pPr>
      <w:keepNext/>
      <w:keepLines/>
      <w:numPr>
        <w:ilvl w:val="5"/>
        <w:numId w:val="10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D15D31"/>
    <w:pPr>
      <w:keepNext/>
      <w:keepLines/>
      <w:numPr>
        <w:ilvl w:val="6"/>
        <w:numId w:val="10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D15D31"/>
    <w:pPr>
      <w:keepNext/>
      <w:keepLines/>
      <w:numPr>
        <w:ilvl w:val="7"/>
        <w:numId w:val="10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D15D31"/>
    <w:pPr>
      <w:keepNext/>
      <w:keepLines/>
      <w:numPr>
        <w:ilvl w:val="8"/>
        <w:numId w:val="10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226173"/>
    <w:pPr>
      <w:ind w:left="720"/>
      <w:contextualSpacing/>
    </w:pPr>
  </w:style>
  <w:style w:type="character" w:styleId="a4">
    <w:name w:val="Placeholder Text"/>
    <w:basedOn w:val="a0"/>
    <w:uiPriority w:val="99"/>
    <w:semiHidden/>
    <w:rsid w:val="007E2E64"/>
    <w:rPr>
      <w:color w:val="808080"/>
    </w:rPr>
  </w:style>
  <w:style w:type="paragraph" w:customStyle="1" w:styleId="Default">
    <w:name w:val="Default"/>
    <w:rsid w:val="00361F3A"/>
    <w:pPr>
      <w:autoSpaceDE w:val="0"/>
      <w:autoSpaceDN w:val="0"/>
      <w:adjustRightInd w:val="0"/>
      <w:spacing w:after="0" w:line="240" w:lineRule="auto"/>
    </w:pPr>
    <w:rPr>
      <w:rFonts w:ascii="Tahoma" w:hAnsi="Tahoma" w:cs="Tahoma"/>
      <w:color w:val="000000"/>
      <w:kern w:val="0"/>
      <w:sz w:val="24"/>
      <w:szCs w:val="24"/>
    </w:rPr>
  </w:style>
  <w:style w:type="character" w:customStyle="1" w:styleId="10">
    <w:name w:val="Заголовок 1 Знак"/>
    <w:basedOn w:val="a0"/>
    <w:link w:val="1"/>
    <w:uiPriority w:val="9"/>
    <w:rsid w:val="00F132E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5">
    <w:name w:val="TOC Heading"/>
    <w:basedOn w:val="1"/>
    <w:next w:val="a"/>
    <w:uiPriority w:val="39"/>
    <w:unhideWhenUsed/>
    <w:qFormat/>
    <w:rsid w:val="00F132E7"/>
    <w:pPr>
      <w:outlineLvl w:val="9"/>
    </w:pPr>
    <w:rPr>
      <w:kern w:val="0"/>
      <w:lang w:eastAsia="ru-RU"/>
      <w14:ligatures w14:val="none"/>
    </w:rPr>
  </w:style>
  <w:style w:type="paragraph" w:styleId="a6">
    <w:name w:val="Title"/>
    <w:basedOn w:val="a"/>
    <w:next w:val="a"/>
    <w:link w:val="a7"/>
    <w:uiPriority w:val="10"/>
    <w:qFormat/>
    <w:rsid w:val="00F132E7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7">
    <w:name w:val="Заголовок Знак"/>
    <w:basedOn w:val="a0"/>
    <w:link w:val="a6"/>
    <w:uiPriority w:val="10"/>
    <w:rsid w:val="00F132E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11">
    <w:name w:val="toc 1"/>
    <w:basedOn w:val="a"/>
    <w:next w:val="a"/>
    <w:autoRedefine/>
    <w:uiPriority w:val="39"/>
    <w:unhideWhenUsed/>
    <w:rsid w:val="0072276A"/>
    <w:pPr>
      <w:tabs>
        <w:tab w:val="left" w:pos="440"/>
        <w:tab w:val="right" w:leader="dot" w:pos="9912"/>
      </w:tabs>
      <w:spacing w:after="100"/>
    </w:pPr>
  </w:style>
  <w:style w:type="character" w:styleId="a8">
    <w:name w:val="Hyperlink"/>
    <w:basedOn w:val="a0"/>
    <w:uiPriority w:val="99"/>
    <w:unhideWhenUsed/>
    <w:rsid w:val="00F132E7"/>
    <w:rPr>
      <w:color w:val="0563C1" w:themeColor="hyperlink"/>
      <w:u w:val="single"/>
    </w:rPr>
  </w:style>
  <w:style w:type="paragraph" w:styleId="a9">
    <w:name w:val="header"/>
    <w:basedOn w:val="a"/>
    <w:link w:val="aa"/>
    <w:uiPriority w:val="99"/>
    <w:unhideWhenUsed/>
    <w:rsid w:val="003309A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Верхний колонтитул Знак"/>
    <w:basedOn w:val="a0"/>
    <w:link w:val="a9"/>
    <w:uiPriority w:val="99"/>
    <w:rsid w:val="003309AB"/>
  </w:style>
  <w:style w:type="paragraph" w:styleId="ab">
    <w:name w:val="footer"/>
    <w:basedOn w:val="a"/>
    <w:link w:val="ac"/>
    <w:uiPriority w:val="99"/>
    <w:unhideWhenUsed/>
    <w:rsid w:val="003309A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c">
    <w:name w:val="Нижний колонтитул Знак"/>
    <w:basedOn w:val="a0"/>
    <w:link w:val="ab"/>
    <w:uiPriority w:val="99"/>
    <w:rsid w:val="003309AB"/>
  </w:style>
  <w:style w:type="table" w:styleId="ad">
    <w:name w:val="Table Grid"/>
    <w:basedOn w:val="a1"/>
    <w:uiPriority w:val="39"/>
    <w:rsid w:val="00477BE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20">
    <w:name w:val="Заголовок 2 Знак"/>
    <w:basedOn w:val="a0"/>
    <w:link w:val="2"/>
    <w:uiPriority w:val="9"/>
    <w:rsid w:val="00D15D3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30">
    <w:name w:val="Заголовок 3 Знак"/>
    <w:basedOn w:val="a0"/>
    <w:link w:val="3"/>
    <w:uiPriority w:val="9"/>
    <w:rsid w:val="00D15D31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40">
    <w:name w:val="Заголовок 4 Знак"/>
    <w:basedOn w:val="a0"/>
    <w:link w:val="4"/>
    <w:uiPriority w:val="9"/>
    <w:rsid w:val="00D15D31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D15D31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D15D31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70">
    <w:name w:val="Заголовок 7 Знак"/>
    <w:basedOn w:val="a0"/>
    <w:link w:val="7"/>
    <w:uiPriority w:val="9"/>
    <w:semiHidden/>
    <w:rsid w:val="00D15D31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80">
    <w:name w:val="Заголовок 8 Знак"/>
    <w:basedOn w:val="a0"/>
    <w:link w:val="8"/>
    <w:uiPriority w:val="9"/>
    <w:semiHidden/>
    <w:rsid w:val="00D15D31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90">
    <w:name w:val="Заголовок 9 Знак"/>
    <w:basedOn w:val="a0"/>
    <w:link w:val="9"/>
    <w:uiPriority w:val="9"/>
    <w:semiHidden/>
    <w:rsid w:val="00D15D31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21">
    <w:name w:val="toc 2"/>
    <w:basedOn w:val="a"/>
    <w:next w:val="a"/>
    <w:autoRedefine/>
    <w:uiPriority w:val="39"/>
    <w:unhideWhenUsed/>
    <w:rsid w:val="00230937"/>
    <w:pPr>
      <w:tabs>
        <w:tab w:val="left" w:pos="880"/>
        <w:tab w:val="right" w:leader="dot" w:pos="9912"/>
      </w:tabs>
      <w:spacing w:after="100"/>
      <w:ind w:left="220"/>
      <w:pPrChange w:id="0" w:author="Данил Ахатов" w:date="2024-02-15T08:53:00Z">
        <w:pPr>
          <w:spacing w:after="100" w:line="259" w:lineRule="auto"/>
          <w:ind w:left="220"/>
        </w:pPr>
      </w:pPrChange>
    </w:pPr>
    <w:rPr>
      <w:rPrChange w:id="0" w:author="Данил Ахатов" w:date="2024-02-15T08:53:00Z">
        <w:rPr>
          <w:rFonts w:asciiTheme="minorHAnsi" w:eastAsiaTheme="minorHAnsi" w:hAnsiTheme="minorHAnsi" w:cstheme="minorBidi"/>
          <w:kern w:val="2"/>
          <w:sz w:val="22"/>
          <w:szCs w:val="22"/>
          <w:lang w:val="ru-RU" w:eastAsia="en-US" w:bidi="ar-SA"/>
          <w14:ligatures w14:val="standardContextual"/>
        </w:rPr>
      </w:rPrChange>
    </w:rPr>
  </w:style>
  <w:style w:type="paragraph" w:styleId="31">
    <w:name w:val="toc 3"/>
    <w:basedOn w:val="a"/>
    <w:next w:val="a"/>
    <w:autoRedefine/>
    <w:uiPriority w:val="39"/>
    <w:unhideWhenUsed/>
    <w:rsid w:val="00637F0F"/>
    <w:pPr>
      <w:spacing w:after="100"/>
      <w:ind w:left="440"/>
    </w:pPr>
  </w:style>
  <w:style w:type="paragraph" w:styleId="ae">
    <w:name w:val="Revision"/>
    <w:hidden/>
    <w:uiPriority w:val="99"/>
    <w:semiHidden/>
    <w:rsid w:val="0081291D"/>
    <w:pPr>
      <w:spacing w:after="0" w:line="240" w:lineRule="auto"/>
    </w:pPr>
  </w:style>
  <w:style w:type="character" w:styleId="af">
    <w:name w:val="annotation reference"/>
    <w:basedOn w:val="a0"/>
    <w:uiPriority w:val="99"/>
    <w:semiHidden/>
    <w:unhideWhenUsed/>
    <w:rsid w:val="00A6601D"/>
    <w:rPr>
      <w:sz w:val="16"/>
      <w:szCs w:val="16"/>
    </w:rPr>
  </w:style>
  <w:style w:type="paragraph" w:styleId="af0">
    <w:name w:val="annotation text"/>
    <w:basedOn w:val="a"/>
    <w:link w:val="af1"/>
    <w:uiPriority w:val="99"/>
    <w:semiHidden/>
    <w:unhideWhenUsed/>
    <w:rsid w:val="00A6601D"/>
    <w:pPr>
      <w:spacing w:line="240" w:lineRule="auto"/>
    </w:pPr>
    <w:rPr>
      <w:sz w:val="20"/>
      <w:szCs w:val="20"/>
    </w:rPr>
  </w:style>
  <w:style w:type="character" w:customStyle="1" w:styleId="af1">
    <w:name w:val="Текст примечания Знак"/>
    <w:basedOn w:val="a0"/>
    <w:link w:val="af0"/>
    <w:uiPriority w:val="99"/>
    <w:semiHidden/>
    <w:rsid w:val="00A6601D"/>
    <w:rPr>
      <w:sz w:val="20"/>
      <w:szCs w:val="20"/>
    </w:rPr>
  </w:style>
  <w:style w:type="paragraph" w:styleId="af2">
    <w:name w:val="annotation subject"/>
    <w:basedOn w:val="af0"/>
    <w:next w:val="af0"/>
    <w:link w:val="af3"/>
    <w:uiPriority w:val="99"/>
    <w:semiHidden/>
    <w:unhideWhenUsed/>
    <w:rsid w:val="00A6601D"/>
    <w:rPr>
      <w:b/>
      <w:bCs/>
    </w:rPr>
  </w:style>
  <w:style w:type="character" w:customStyle="1" w:styleId="af3">
    <w:name w:val="Тема примечания Знак"/>
    <w:basedOn w:val="af1"/>
    <w:link w:val="af2"/>
    <w:uiPriority w:val="99"/>
    <w:semiHidden/>
    <w:rsid w:val="00A6601D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5907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54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53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8076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8911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4925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2648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3480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1193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2957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875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531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686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787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2274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7990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7613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1647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5668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6154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2342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3810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7841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0622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2395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6528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0400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2869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7288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9444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4163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235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597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651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408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928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754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813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370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341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1057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9771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3037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0245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5156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9467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1334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3007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6307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359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134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154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1357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7883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8931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3925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0617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1046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7301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9942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0580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020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708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063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900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889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599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736387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383257861">
              <w:marLeft w:val="0"/>
              <w:marRight w:val="0"/>
              <w:marTop w:val="100"/>
              <w:marBottom w:val="10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1613510080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1375541816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15188830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19967628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17877003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168967633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42225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497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889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279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313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7712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1244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9165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0186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5356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745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0187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1173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1677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9363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0953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7439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4846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747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744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830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chart" Target="charts/chart5.xml"/><Relationship Id="rId18" Type="http://schemas.openxmlformats.org/officeDocument/2006/relationships/comments" Target="comments.xml"/><Relationship Id="rId3" Type="http://schemas.openxmlformats.org/officeDocument/2006/relationships/styles" Target="styles.xml"/><Relationship Id="rId21" Type="http://schemas.microsoft.com/office/2018/08/relationships/commentsExtensible" Target="commentsExtensible.xml"/><Relationship Id="rId7" Type="http://schemas.openxmlformats.org/officeDocument/2006/relationships/endnotes" Target="endnotes.xml"/><Relationship Id="rId12" Type="http://schemas.openxmlformats.org/officeDocument/2006/relationships/chart" Target="charts/chart4.xml"/><Relationship Id="rId17" Type="http://schemas.openxmlformats.org/officeDocument/2006/relationships/chart" Target="charts/chart8.xml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chart" Target="charts/chart7.xml"/><Relationship Id="rId20" Type="http://schemas.microsoft.com/office/2016/09/relationships/commentsIds" Target="commentsIds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chart" Target="charts/chart3.xml"/><Relationship Id="rId24" Type="http://schemas.microsoft.com/office/2011/relationships/people" Target="people.xml"/><Relationship Id="rId5" Type="http://schemas.openxmlformats.org/officeDocument/2006/relationships/webSettings" Target="webSettings.xml"/><Relationship Id="rId15" Type="http://schemas.openxmlformats.org/officeDocument/2006/relationships/image" Target="media/image2.png"/><Relationship Id="rId23" Type="http://schemas.openxmlformats.org/officeDocument/2006/relationships/fontTable" Target="fontTable.xml"/><Relationship Id="rId10" Type="http://schemas.openxmlformats.org/officeDocument/2006/relationships/chart" Target="charts/chart2.xml"/><Relationship Id="rId19" Type="http://schemas.microsoft.com/office/2011/relationships/commentsExtended" Target="commentsExtended.xml"/><Relationship Id="rId4" Type="http://schemas.openxmlformats.org/officeDocument/2006/relationships/settings" Target="settings.xml"/><Relationship Id="rId9" Type="http://schemas.openxmlformats.org/officeDocument/2006/relationships/chart" Target="charts/chart1.xml"/><Relationship Id="rId14" Type="http://schemas.openxmlformats.org/officeDocument/2006/relationships/chart" Target="charts/chart6.xml"/><Relationship Id="rId22" Type="http://schemas.openxmlformats.org/officeDocument/2006/relationships/footer" Target="footer1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oleObject" Target="&#1050;&#1085;&#1080;&#1075;&#1072;1" TargetMode="External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oleObject" Target="&#1050;&#1085;&#1080;&#1075;&#1072;1" TargetMode="External"/><Relationship Id="rId2" Type="http://schemas.microsoft.com/office/2011/relationships/chartColorStyle" Target="colors2.xml"/><Relationship Id="rId1" Type="http://schemas.microsoft.com/office/2011/relationships/chartStyle" Target="style2.xml"/></Relationships>
</file>

<file path=word/charts/_rels/chart3.xml.rels><?xml version="1.0" encoding="UTF-8" standalone="yes"?>
<Relationships xmlns="http://schemas.openxmlformats.org/package/2006/relationships"><Relationship Id="rId3" Type="http://schemas.openxmlformats.org/officeDocument/2006/relationships/oleObject" Target="&#1050;&#1085;&#1080;&#1075;&#1072;1" TargetMode="External"/><Relationship Id="rId2" Type="http://schemas.microsoft.com/office/2011/relationships/chartColorStyle" Target="colors3.xml"/><Relationship Id="rId1" Type="http://schemas.microsoft.com/office/2011/relationships/chartStyle" Target="style3.xml"/></Relationships>
</file>

<file path=word/charts/_rels/chart4.xml.rels><?xml version="1.0" encoding="UTF-8" standalone="yes"?>
<Relationships xmlns="http://schemas.openxmlformats.org/package/2006/relationships"><Relationship Id="rId1" Type="http://schemas.openxmlformats.org/officeDocument/2006/relationships/oleObject" Target="&#1050;&#1085;&#1080;&#1075;&#1072;1" TargetMode="External"/></Relationships>
</file>

<file path=word/charts/_rels/chart5.xml.rels><?xml version="1.0" encoding="UTF-8" standalone="yes"?>
<Relationships xmlns="http://schemas.openxmlformats.org/package/2006/relationships"><Relationship Id="rId1" Type="http://schemas.openxmlformats.org/officeDocument/2006/relationships/oleObject" Target="&#1050;&#1085;&#1080;&#1075;&#1072;1" TargetMode="External"/></Relationships>
</file>

<file path=word/charts/_rels/chart6.xml.rels><?xml version="1.0" encoding="UTF-8" standalone="yes"?>
<Relationships xmlns="http://schemas.openxmlformats.org/package/2006/relationships"><Relationship Id="rId1" Type="http://schemas.openxmlformats.org/officeDocument/2006/relationships/oleObject" Target="&#1050;&#1085;&#1080;&#1075;&#1072;1" TargetMode="External"/></Relationships>
</file>

<file path=word/charts/_rels/chart7.xml.rels><?xml version="1.0" encoding="UTF-8" standalone="yes"?>
<Relationships xmlns="http://schemas.openxmlformats.org/package/2006/relationships"><Relationship Id="rId3" Type="http://schemas.openxmlformats.org/officeDocument/2006/relationships/oleObject" Target="file:///D:\01.%20&#1056;&#1072;&#1073;&#1086;&#1090;&#1072;\01.%20&#1056;&#1072;&#1079;&#1088;&#1072;&#1073;&#1086;&#1090;&#1082;&#1072;%20&#1056;&#1047;&#1040;\02.%20&#1048;&#1050;&#1047;\&#1043;&#1088;&#1072;&#1092;&#1080;&#1082;&#1080;.xlsx" TargetMode="External"/><Relationship Id="rId2" Type="http://schemas.microsoft.com/office/2011/relationships/chartColorStyle" Target="colors4.xml"/><Relationship Id="rId1" Type="http://schemas.microsoft.com/office/2011/relationships/chartStyle" Target="style4.xml"/></Relationships>
</file>

<file path=word/charts/_rels/chart8.xml.rels><?xml version="1.0" encoding="UTF-8" standalone="yes"?>
<Relationships xmlns="http://schemas.openxmlformats.org/package/2006/relationships"><Relationship Id="rId3" Type="http://schemas.openxmlformats.org/officeDocument/2006/relationships/oleObject" Target="file:///D:\01.%20&#1056;&#1072;&#1073;&#1086;&#1090;&#1072;\01.%20&#1056;&#1072;&#1079;&#1088;&#1072;&#1073;&#1086;&#1090;&#1082;&#1072;%20&#1056;&#1047;&#1040;\02.%20&#1048;&#1050;&#1047;\&#1043;&#1088;&#1072;&#1092;&#1080;&#1082;&#1080;.xlsx" TargetMode="External"/><Relationship Id="rId2" Type="http://schemas.microsoft.com/office/2011/relationships/chartColorStyle" Target="colors5.xml"/><Relationship Id="rId1" Type="http://schemas.microsoft.com/office/2011/relationships/chartStyle" Target="style5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1"/>
    </mc:Choice>
    <mc:Fallback>
      <c:style val="1"/>
    </mc:Fallback>
  </mc:AlternateContent>
  <c:chart>
    <c:autoTitleDeleted val="1"/>
    <c:plotArea>
      <c:layout/>
      <c:scatterChart>
        <c:scatterStyle val="lineMarker"/>
        <c:varyColors val="0"/>
        <c:ser>
          <c:idx val="0"/>
          <c:order val="0"/>
          <c:spPr>
            <a:ln w="9525" cap="rnd">
              <a:solidFill>
                <a:schemeClr val="dk1">
                  <a:tint val="88500"/>
                </a:schemeClr>
              </a:solidFill>
              <a:round/>
            </a:ln>
            <a:effectLst>
              <a:outerShdw blurRad="57150" dist="19050" dir="5400000" algn="ctr" rotWithShape="0">
                <a:srgbClr val="000000">
                  <a:alpha val="63000"/>
                </a:srgbClr>
              </a:outerShdw>
            </a:effectLst>
          </c:spPr>
          <c:marker>
            <c:symbol val="none"/>
          </c:marker>
          <c:xVal>
            <c:numRef>
              <c:f>'Включение Т'!$A$2:$A$12</c:f>
              <c:numCache>
                <c:formatCode>0.00</c:formatCode>
                <c:ptCount val="11"/>
                <c:pt idx="0">
                  <c:v>0</c:v>
                </c:pt>
                <c:pt idx="1">
                  <c:v>1</c:v>
                </c:pt>
                <c:pt idx="2">
                  <c:v>2</c:v>
                </c:pt>
                <c:pt idx="3">
                  <c:v>3</c:v>
                </c:pt>
                <c:pt idx="4">
                  <c:v>3</c:v>
                </c:pt>
                <c:pt idx="5">
                  <c:v>5</c:v>
                </c:pt>
                <c:pt idx="6">
                  <c:v>6</c:v>
                </c:pt>
                <c:pt idx="7">
                  <c:v>6</c:v>
                </c:pt>
                <c:pt idx="8">
                  <c:v>8</c:v>
                </c:pt>
                <c:pt idx="9">
                  <c:v>9</c:v>
                </c:pt>
                <c:pt idx="10">
                  <c:v>10</c:v>
                </c:pt>
              </c:numCache>
            </c:numRef>
          </c:xVal>
          <c:yVal>
            <c:numRef>
              <c:f>'Включение Т'!$B$2:$B$12</c:f>
              <c:numCache>
                <c:formatCode>0.00</c:formatCode>
                <c:ptCount val="11"/>
                <c:pt idx="0">
                  <c:v>0</c:v>
                </c:pt>
                <c:pt idx="1">
                  <c:v>0</c:v>
                </c:pt>
                <c:pt idx="2">
                  <c:v>0</c:v>
                </c:pt>
                <c:pt idx="3">
                  <c:v>0</c:v>
                </c:pt>
                <c:pt idx="4">
                  <c:v>4</c:v>
                </c:pt>
                <c:pt idx="5">
                  <c:v>4</c:v>
                </c:pt>
                <c:pt idx="6">
                  <c:v>4</c:v>
                </c:pt>
                <c:pt idx="7">
                  <c:v>0</c:v>
                </c:pt>
                <c:pt idx="8">
                  <c:v>0</c:v>
                </c:pt>
                <c:pt idx="9">
                  <c:v>0</c:v>
                </c:pt>
                <c:pt idx="10">
                  <c:v>0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338B-4CA4-B662-EA7D00FA3D46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1368373583"/>
        <c:axId val="1294390479"/>
      </c:scatterChart>
      <c:valAx>
        <c:axId val="1368373583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2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imes New Roman" panose="02020603050405020304" pitchFamily="18" charset="0"/>
                    <a:ea typeface="+mn-ea"/>
                    <a:cs typeface="Times New Roman" panose="02020603050405020304" pitchFamily="18" charset="0"/>
                  </a:defRPr>
                </a:pPr>
                <a:r>
                  <a:rPr lang="en-US" sz="1200">
                    <a:latin typeface="Times New Roman" panose="02020603050405020304" pitchFamily="18" charset="0"/>
                    <a:cs typeface="Times New Roman" panose="02020603050405020304" pitchFamily="18" charset="0"/>
                  </a:rPr>
                  <a:t>t</a:t>
                </a:r>
                <a:endParaRPr lang="ru-RU" sz="1200">
                  <a:latin typeface="Times New Roman" panose="02020603050405020304" pitchFamily="18" charset="0"/>
                  <a:cs typeface="Times New Roman" panose="02020603050405020304" pitchFamily="18" charset="0"/>
                </a:endParaRPr>
              </a:p>
            </c:rich>
          </c:tx>
          <c:layout>
            <c:manualLayout>
              <c:xMode val="edge"/>
              <c:yMode val="edge"/>
              <c:x val="0.94922040032247967"/>
              <c:y val="0.89037802618766415"/>
            </c:manualLayout>
          </c:layout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2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imes New Roman" panose="02020603050405020304" pitchFamily="18" charset="0"/>
                  <a:ea typeface="+mn-ea"/>
                  <a:cs typeface="Times New Roman" panose="02020603050405020304" pitchFamily="18" charset="0"/>
                </a:defRPr>
              </a:pPr>
              <a:endParaRPr lang="ru-RU"/>
            </a:p>
          </c:txPr>
        </c:title>
        <c:numFmt formatCode="0.00" sourceLinked="1"/>
        <c:majorTickMark val="out"/>
        <c:minorTickMark val="none"/>
        <c:tickLblPos val="none"/>
        <c:spPr>
          <a:noFill/>
          <a:ln w="15875" cap="flat" cmpd="sng" algn="ctr">
            <a:solidFill>
              <a:schemeClr val="tx1"/>
            </a:solidFill>
            <a:round/>
            <a:tailEnd type="arrow"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1294390479"/>
        <c:crosses val="autoZero"/>
        <c:crossBetween val="midCat"/>
      </c:valAx>
      <c:valAx>
        <c:axId val="1294390479"/>
        <c:scaling>
          <c:orientation val="minMax"/>
        </c:scaling>
        <c:delete val="0"/>
        <c:axPos val="l"/>
        <c:title>
          <c:tx>
            <c:rich>
              <a:bodyPr rot="0" spcFirstLastPara="1" vertOverflow="ellipsis" wrap="square" anchor="t" anchorCtr="0"/>
              <a:lstStyle/>
              <a:p>
                <a:pPr>
                  <a:defRPr sz="12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imes New Roman" panose="02020603050405020304" pitchFamily="18" charset="0"/>
                    <a:ea typeface="+mn-ea"/>
                    <a:cs typeface="Times New Roman" panose="02020603050405020304" pitchFamily="18" charset="0"/>
                  </a:defRPr>
                </a:pPr>
                <a:r>
                  <a:rPr lang="en-US" sz="1200">
                    <a:latin typeface="Times New Roman" panose="02020603050405020304" pitchFamily="18" charset="0"/>
                    <a:cs typeface="Times New Roman" panose="02020603050405020304" pitchFamily="18" charset="0"/>
                  </a:rPr>
                  <a:t>I</a:t>
                </a:r>
                <a:endParaRPr lang="ru-RU" sz="1200">
                  <a:latin typeface="Times New Roman" panose="02020603050405020304" pitchFamily="18" charset="0"/>
                  <a:cs typeface="Times New Roman" panose="02020603050405020304" pitchFamily="18" charset="0"/>
                </a:endParaRPr>
              </a:p>
            </c:rich>
          </c:tx>
          <c:layout>
            <c:manualLayout>
              <c:xMode val="edge"/>
              <c:yMode val="edge"/>
              <c:x val="1.6689046488193155E-2"/>
              <c:y val="3.3469274240524149E-2"/>
            </c:manualLayout>
          </c:layout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wrap="square" anchor="t" anchorCtr="0"/>
            <a:lstStyle/>
            <a:p>
              <a:pPr>
                <a:defRPr sz="12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imes New Roman" panose="02020603050405020304" pitchFamily="18" charset="0"/>
                  <a:ea typeface="+mn-ea"/>
                  <a:cs typeface="Times New Roman" panose="02020603050405020304" pitchFamily="18" charset="0"/>
                </a:defRPr>
              </a:pPr>
              <a:endParaRPr lang="ru-RU"/>
            </a:p>
          </c:txPr>
        </c:title>
        <c:numFmt formatCode="0.00" sourceLinked="1"/>
        <c:majorTickMark val="out"/>
        <c:minorTickMark val="none"/>
        <c:tickLblPos val="none"/>
        <c:spPr>
          <a:noFill/>
          <a:ln>
            <a:solidFill>
              <a:schemeClr val="tx1"/>
            </a:solidFill>
            <a:tailEnd type="arrow"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1368373583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ru-RU"/>
    </a:p>
  </c:txPr>
  <c:externalData r:id="rId3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1"/>
    </mc:Choice>
    <mc:Fallback>
      <c:style val="1"/>
    </mc:Fallback>
  </mc:AlternateContent>
  <c:chart>
    <c:autoTitleDeleted val="1"/>
    <c:plotArea>
      <c:layout/>
      <c:scatterChart>
        <c:scatterStyle val="lineMarker"/>
        <c:varyColors val="0"/>
        <c:ser>
          <c:idx val="0"/>
          <c:order val="0"/>
          <c:spPr>
            <a:ln w="9525" cap="rnd">
              <a:solidFill>
                <a:schemeClr val="dk1">
                  <a:tint val="88500"/>
                </a:schemeClr>
              </a:solidFill>
              <a:round/>
            </a:ln>
            <a:effectLst>
              <a:outerShdw blurRad="57150" dist="19050" dir="5400000" algn="ctr" rotWithShape="0">
                <a:srgbClr val="000000">
                  <a:alpha val="63000"/>
                </a:srgbClr>
              </a:outerShdw>
            </a:effectLst>
          </c:spPr>
          <c:marker>
            <c:symbol val="none"/>
          </c:marker>
          <c:xVal>
            <c:numRef>
              <c:f>'Включение Т с нагрузкой'!$A$2:$A$12</c:f>
              <c:numCache>
                <c:formatCode>0.00</c:formatCode>
                <c:ptCount val="11"/>
                <c:pt idx="0">
                  <c:v>0</c:v>
                </c:pt>
                <c:pt idx="1">
                  <c:v>1</c:v>
                </c:pt>
                <c:pt idx="2">
                  <c:v>2</c:v>
                </c:pt>
                <c:pt idx="3">
                  <c:v>3</c:v>
                </c:pt>
                <c:pt idx="4">
                  <c:v>3</c:v>
                </c:pt>
                <c:pt idx="5">
                  <c:v>5</c:v>
                </c:pt>
                <c:pt idx="6">
                  <c:v>6</c:v>
                </c:pt>
                <c:pt idx="7">
                  <c:v>6</c:v>
                </c:pt>
                <c:pt idx="8">
                  <c:v>8</c:v>
                </c:pt>
                <c:pt idx="9">
                  <c:v>9</c:v>
                </c:pt>
                <c:pt idx="10">
                  <c:v>10</c:v>
                </c:pt>
              </c:numCache>
            </c:numRef>
          </c:xVal>
          <c:yVal>
            <c:numRef>
              <c:f>'Включение Т с нагрузкой'!$B$2:$B$12</c:f>
              <c:numCache>
                <c:formatCode>0.00</c:formatCode>
                <c:ptCount val="11"/>
                <c:pt idx="0">
                  <c:v>2</c:v>
                </c:pt>
                <c:pt idx="1">
                  <c:v>2</c:v>
                </c:pt>
                <c:pt idx="2">
                  <c:v>2</c:v>
                </c:pt>
                <c:pt idx="3">
                  <c:v>2</c:v>
                </c:pt>
                <c:pt idx="4">
                  <c:v>4</c:v>
                </c:pt>
                <c:pt idx="5">
                  <c:v>4</c:v>
                </c:pt>
                <c:pt idx="6">
                  <c:v>4</c:v>
                </c:pt>
                <c:pt idx="7">
                  <c:v>3</c:v>
                </c:pt>
                <c:pt idx="8">
                  <c:v>3</c:v>
                </c:pt>
                <c:pt idx="9">
                  <c:v>3</c:v>
                </c:pt>
                <c:pt idx="10">
                  <c:v>3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091B-4CE3-855E-0C86174999E3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1368373583"/>
        <c:axId val="1294390479"/>
      </c:scatterChart>
      <c:valAx>
        <c:axId val="1368373583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2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imes New Roman" panose="02020603050405020304" pitchFamily="18" charset="0"/>
                    <a:ea typeface="+mn-ea"/>
                    <a:cs typeface="Times New Roman" panose="02020603050405020304" pitchFamily="18" charset="0"/>
                  </a:defRPr>
                </a:pPr>
                <a:r>
                  <a:rPr lang="en-US" sz="1200">
                    <a:latin typeface="Times New Roman" panose="02020603050405020304" pitchFamily="18" charset="0"/>
                    <a:cs typeface="Times New Roman" panose="02020603050405020304" pitchFamily="18" charset="0"/>
                  </a:rPr>
                  <a:t>t</a:t>
                </a:r>
                <a:endParaRPr lang="ru-RU" sz="1200">
                  <a:latin typeface="Times New Roman" panose="02020603050405020304" pitchFamily="18" charset="0"/>
                  <a:cs typeface="Times New Roman" panose="02020603050405020304" pitchFamily="18" charset="0"/>
                </a:endParaRPr>
              </a:p>
            </c:rich>
          </c:tx>
          <c:layout>
            <c:manualLayout>
              <c:xMode val="edge"/>
              <c:yMode val="edge"/>
              <c:x val="0.94922040032247967"/>
              <c:y val="0.89037802618766415"/>
            </c:manualLayout>
          </c:layout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2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imes New Roman" panose="02020603050405020304" pitchFamily="18" charset="0"/>
                  <a:ea typeface="+mn-ea"/>
                  <a:cs typeface="Times New Roman" panose="02020603050405020304" pitchFamily="18" charset="0"/>
                </a:defRPr>
              </a:pPr>
              <a:endParaRPr lang="ru-RU"/>
            </a:p>
          </c:txPr>
        </c:title>
        <c:numFmt formatCode="0.00" sourceLinked="1"/>
        <c:majorTickMark val="out"/>
        <c:minorTickMark val="none"/>
        <c:tickLblPos val="none"/>
        <c:spPr>
          <a:noFill/>
          <a:ln w="15875" cap="flat" cmpd="sng" algn="ctr">
            <a:solidFill>
              <a:schemeClr val="tx1"/>
            </a:solidFill>
            <a:round/>
            <a:tailEnd type="arrow"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1294390479"/>
        <c:crosses val="autoZero"/>
        <c:crossBetween val="midCat"/>
      </c:valAx>
      <c:valAx>
        <c:axId val="1294390479"/>
        <c:scaling>
          <c:orientation val="minMax"/>
        </c:scaling>
        <c:delete val="0"/>
        <c:axPos val="l"/>
        <c:title>
          <c:tx>
            <c:rich>
              <a:bodyPr rot="0" spcFirstLastPara="1" vertOverflow="ellipsis" wrap="square" anchor="t" anchorCtr="0"/>
              <a:lstStyle/>
              <a:p>
                <a:pPr>
                  <a:defRPr sz="12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imes New Roman" panose="02020603050405020304" pitchFamily="18" charset="0"/>
                    <a:ea typeface="+mn-ea"/>
                    <a:cs typeface="Times New Roman" panose="02020603050405020304" pitchFamily="18" charset="0"/>
                  </a:defRPr>
                </a:pPr>
                <a:r>
                  <a:rPr lang="en-US" sz="1200">
                    <a:latin typeface="Times New Roman" panose="02020603050405020304" pitchFamily="18" charset="0"/>
                    <a:cs typeface="Times New Roman" panose="02020603050405020304" pitchFamily="18" charset="0"/>
                  </a:rPr>
                  <a:t>I</a:t>
                </a:r>
                <a:endParaRPr lang="ru-RU" sz="1200">
                  <a:latin typeface="Times New Roman" panose="02020603050405020304" pitchFamily="18" charset="0"/>
                  <a:cs typeface="Times New Roman" panose="02020603050405020304" pitchFamily="18" charset="0"/>
                </a:endParaRPr>
              </a:p>
            </c:rich>
          </c:tx>
          <c:layout>
            <c:manualLayout>
              <c:xMode val="edge"/>
              <c:yMode val="edge"/>
              <c:x val="1.6689046488193155E-2"/>
              <c:y val="3.3469274240524149E-2"/>
            </c:manualLayout>
          </c:layout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wrap="square" anchor="t" anchorCtr="0"/>
            <a:lstStyle/>
            <a:p>
              <a:pPr>
                <a:defRPr sz="12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imes New Roman" panose="02020603050405020304" pitchFamily="18" charset="0"/>
                  <a:ea typeface="+mn-ea"/>
                  <a:cs typeface="Times New Roman" panose="02020603050405020304" pitchFamily="18" charset="0"/>
                </a:defRPr>
              </a:pPr>
              <a:endParaRPr lang="ru-RU"/>
            </a:p>
          </c:txPr>
        </c:title>
        <c:numFmt formatCode="0.00" sourceLinked="1"/>
        <c:majorTickMark val="out"/>
        <c:minorTickMark val="none"/>
        <c:tickLblPos val="none"/>
        <c:spPr>
          <a:noFill/>
          <a:ln>
            <a:solidFill>
              <a:schemeClr val="tx1"/>
            </a:solidFill>
            <a:tailEnd type="arrow"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1368373583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ru-RU"/>
    </a:p>
  </c:txPr>
  <c:externalData r:id="rId3">
    <c:autoUpdate val="0"/>
  </c:externalData>
</c:chartSpace>
</file>

<file path=word/charts/chart3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1"/>
    </mc:Choice>
    <mc:Fallback>
      <c:style val="1"/>
    </mc:Fallback>
  </mc:AlternateContent>
  <c:chart>
    <c:autoTitleDeleted val="1"/>
    <c:plotArea>
      <c:layout/>
      <c:scatterChart>
        <c:scatterStyle val="lineMarker"/>
        <c:varyColors val="0"/>
        <c:ser>
          <c:idx val="0"/>
          <c:order val="0"/>
          <c:spPr>
            <a:ln w="9525" cap="rnd">
              <a:solidFill>
                <a:schemeClr val="dk1">
                  <a:tint val="88500"/>
                </a:schemeClr>
              </a:solidFill>
              <a:round/>
            </a:ln>
            <a:effectLst>
              <a:outerShdw blurRad="57150" dist="19050" dir="5400000" algn="ctr" rotWithShape="0">
                <a:srgbClr val="000000">
                  <a:alpha val="63000"/>
                </a:srgbClr>
              </a:outerShdw>
            </a:effectLst>
          </c:spPr>
          <c:marker>
            <c:symbol val="none"/>
          </c:marker>
          <c:xVal>
            <c:numRef>
              <c:f>'АПВ линии'!$A$2:$A$12</c:f>
              <c:numCache>
                <c:formatCode>0.00</c:formatCode>
                <c:ptCount val="11"/>
                <c:pt idx="0">
                  <c:v>0</c:v>
                </c:pt>
                <c:pt idx="1">
                  <c:v>1</c:v>
                </c:pt>
                <c:pt idx="2">
                  <c:v>2</c:v>
                </c:pt>
                <c:pt idx="3">
                  <c:v>3</c:v>
                </c:pt>
                <c:pt idx="4">
                  <c:v>3</c:v>
                </c:pt>
                <c:pt idx="5">
                  <c:v>5</c:v>
                </c:pt>
                <c:pt idx="6">
                  <c:v>6</c:v>
                </c:pt>
                <c:pt idx="7">
                  <c:v>6</c:v>
                </c:pt>
                <c:pt idx="8">
                  <c:v>8</c:v>
                </c:pt>
                <c:pt idx="9">
                  <c:v>9</c:v>
                </c:pt>
                <c:pt idx="10">
                  <c:v>10</c:v>
                </c:pt>
              </c:numCache>
            </c:numRef>
          </c:xVal>
          <c:yVal>
            <c:numRef>
              <c:f>'АПВ линии'!$B$2:$B$12</c:f>
              <c:numCache>
                <c:formatCode>0.00</c:formatCode>
                <c:ptCount val="11"/>
                <c:pt idx="0">
                  <c:v>2</c:v>
                </c:pt>
                <c:pt idx="1">
                  <c:v>2</c:v>
                </c:pt>
                <c:pt idx="2">
                  <c:v>2</c:v>
                </c:pt>
                <c:pt idx="3">
                  <c:v>2</c:v>
                </c:pt>
                <c:pt idx="4">
                  <c:v>0</c:v>
                </c:pt>
                <c:pt idx="5">
                  <c:v>0</c:v>
                </c:pt>
                <c:pt idx="6">
                  <c:v>0</c:v>
                </c:pt>
                <c:pt idx="7">
                  <c:v>2</c:v>
                </c:pt>
                <c:pt idx="8">
                  <c:v>2</c:v>
                </c:pt>
                <c:pt idx="9">
                  <c:v>2</c:v>
                </c:pt>
                <c:pt idx="10">
                  <c:v>2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53C3-4339-ACF2-48BE3C0B7928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1368373583"/>
        <c:axId val="1294390479"/>
      </c:scatterChart>
      <c:valAx>
        <c:axId val="1368373583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2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imes New Roman" panose="02020603050405020304" pitchFamily="18" charset="0"/>
                    <a:ea typeface="+mn-ea"/>
                    <a:cs typeface="Times New Roman" panose="02020603050405020304" pitchFamily="18" charset="0"/>
                  </a:defRPr>
                </a:pPr>
                <a:r>
                  <a:rPr lang="en-US" sz="1200">
                    <a:latin typeface="Times New Roman" panose="02020603050405020304" pitchFamily="18" charset="0"/>
                    <a:cs typeface="Times New Roman" panose="02020603050405020304" pitchFamily="18" charset="0"/>
                  </a:rPr>
                  <a:t>t</a:t>
                </a:r>
                <a:endParaRPr lang="ru-RU" sz="1200">
                  <a:latin typeface="Times New Roman" panose="02020603050405020304" pitchFamily="18" charset="0"/>
                  <a:cs typeface="Times New Roman" panose="02020603050405020304" pitchFamily="18" charset="0"/>
                </a:endParaRPr>
              </a:p>
            </c:rich>
          </c:tx>
          <c:layout>
            <c:manualLayout>
              <c:xMode val="edge"/>
              <c:yMode val="edge"/>
              <c:x val="0.94922040032247967"/>
              <c:y val="0.89037802618766415"/>
            </c:manualLayout>
          </c:layout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2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imes New Roman" panose="02020603050405020304" pitchFamily="18" charset="0"/>
                  <a:ea typeface="+mn-ea"/>
                  <a:cs typeface="Times New Roman" panose="02020603050405020304" pitchFamily="18" charset="0"/>
                </a:defRPr>
              </a:pPr>
              <a:endParaRPr lang="ru-RU"/>
            </a:p>
          </c:txPr>
        </c:title>
        <c:numFmt formatCode="0.00" sourceLinked="1"/>
        <c:majorTickMark val="out"/>
        <c:minorTickMark val="none"/>
        <c:tickLblPos val="none"/>
        <c:spPr>
          <a:noFill/>
          <a:ln w="15875" cap="flat" cmpd="sng" algn="ctr">
            <a:solidFill>
              <a:schemeClr val="tx1"/>
            </a:solidFill>
            <a:round/>
            <a:tailEnd type="arrow"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1294390479"/>
        <c:crosses val="autoZero"/>
        <c:crossBetween val="midCat"/>
      </c:valAx>
      <c:valAx>
        <c:axId val="1294390479"/>
        <c:scaling>
          <c:orientation val="minMax"/>
        </c:scaling>
        <c:delete val="0"/>
        <c:axPos val="l"/>
        <c:title>
          <c:tx>
            <c:rich>
              <a:bodyPr rot="0" spcFirstLastPara="1" vertOverflow="ellipsis" wrap="square" anchor="t" anchorCtr="0"/>
              <a:lstStyle/>
              <a:p>
                <a:pPr>
                  <a:defRPr sz="12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imes New Roman" panose="02020603050405020304" pitchFamily="18" charset="0"/>
                    <a:ea typeface="+mn-ea"/>
                    <a:cs typeface="Times New Roman" panose="02020603050405020304" pitchFamily="18" charset="0"/>
                  </a:defRPr>
                </a:pPr>
                <a:r>
                  <a:rPr lang="en-US" sz="1200">
                    <a:latin typeface="Times New Roman" panose="02020603050405020304" pitchFamily="18" charset="0"/>
                    <a:cs typeface="Times New Roman" panose="02020603050405020304" pitchFamily="18" charset="0"/>
                  </a:rPr>
                  <a:t>I</a:t>
                </a:r>
                <a:endParaRPr lang="ru-RU" sz="1200">
                  <a:latin typeface="Times New Roman" panose="02020603050405020304" pitchFamily="18" charset="0"/>
                  <a:cs typeface="Times New Roman" panose="02020603050405020304" pitchFamily="18" charset="0"/>
                </a:endParaRPr>
              </a:p>
            </c:rich>
          </c:tx>
          <c:layout>
            <c:manualLayout>
              <c:xMode val="edge"/>
              <c:yMode val="edge"/>
              <c:x val="1.6689046488193155E-2"/>
              <c:y val="3.3469274240524149E-2"/>
            </c:manualLayout>
          </c:layout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wrap="square" anchor="t" anchorCtr="0"/>
            <a:lstStyle/>
            <a:p>
              <a:pPr>
                <a:defRPr sz="12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imes New Roman" panose="02020603050405020304" pitchFamily="18" charset="0"/>
                  <a:ea typeface="+mn-ea"/>
                  <a:cs typeface="Times New Roman" panose="02020603050405020304" pitchFamily="18" charset="0"/>
                </a:defRPr>
              </a:pPr>
              <a:endParaRPr lang="ru-RU"/>
            </a:p>
          </c:txPr>
        </c:title>
        <c:numFmt formatCode="0.00" sourceLinked="1"/>
        <c:majorTickMark val="out"/>
        <c:minorTickMark val="none"/>
        <c:tickLblPos val="none"/>
        <c:spPr>
          <a:noFill/>
          <a:ln>
            <a:solidFill>
              <a:schemeClr val="tx1"/>
            </a:solidFill>
            <a:tailEnd type="arrow"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1368373583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ru-RU"/>
    </a:p>
  </c:txPr>
  <c:externalData r:id="rId3">
    <c:autoUpdate val="0"/>
  </c:externalData>
</c:chartSpace>
</file>

<file path=word/charts/chart4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1"/>
    </mc:Choice>
    <mc:Fallback>
      <c:style val="1"/>
    </mc:Fallback>
  </mc:AlternateContent>
  <c:chart>
    <c:title>
      <c:tx>
        <c:rich>
          <a:bodyPr/>
          <a:lstStyle/>
          <a:p>
            <a:pPr>
              <a:defRPr/>
            </a:pPr>
            <a:r>
              <a:rPr lang="el-GR" sz="1200" b="0">
                <a:latin typeface="Times New Roman" panose="02020603050405020304" pitchFamily="18" charset="0"/>
                <a:cs typeface="Times New Roman" panose="02020603050405020304" pitchFamily="18" charset="0"/>
              </a:rPr>
              <a:t>Δ</a:t>
            </a:r>
            <a:r>
              <a:rPr lang="en-US" sz="1200" b="0">
                <a:latin typeface="Times New Roman" panose="02020603050405020304" pitchFamily="18" charset="0"/>
                <a:cs typeface="Times New Roman" panose="02020603050405020304" pitchFamily="18" charset="0"/>
              </a:rPr>
              <a:t>t</a:t>
            </a:r>
            <a:endParaRPr lang="ru-RU" sz="1200" b="0">
              <a:latin typeface="Times New Roman" panose="02020603050405020304" pitchFamily="18" charset="0"/>
              <a:cs typeface="Times New Roman" panose="02020603050405020304" pitchFamily="18" charset="0"/>
            </a:endParaRPr>
          </a:p>
        </c:rich>
      </c:tx>
      <c:layout>
        <c:manualLayout>
          <c:xMode val="edge"/>
          <c:yMode val="edge"/>
          <c:x val="0.46739566929133858"/>
          <c:y val="0.14814814814814814"/>
        </c:manualLayout>
      </c:layout>
      <c:overlay val="0"/>
    </c:title>
    <c:autoTitleDeleted val="0"/>
    <c:plotArea>
      <c:layout/>
      <c:scatterChart>
        <c:scatterStyle val="lineMarker"/>
        <c:varyColors val="0"/>
        <c:ser>
          <c:idx val="1"/>
          <c:order val="0"/>
          <c:marker>
            <c:symbol val="none"/>
          </c:marker>
          <c:xVal>
            <c:numRef>
              <c:f>'МТЗ от нагрузки'!$A$2:$A$12</c:f>
              <c:numCache>
                <c:formatCode>0.00</c:formatCode>
                <c:ptCount val="11"/>
                <c:pt idx="0">
                  <c:v>0</c:v>
                </c:pt>
                <c:pt idx="1">
                  <c:v>1</c:v>
                </c:pt>
                <c:pt idx="2">
                  <c:v>2</c:v>
                </c:pt>
                <c:pt idx="3">
                  <c:v>3</c:v>
                </c:pt>
                <c:pt idx="4">
                  <c:v>3</c:v>
                </c:pt>
                <c:pt idx="5">
                  <c:v>5</c:v>
                </c:pt>
                <c:pt idx="6">
                  <c:v>6</c:v>
                </c:pt>
                <c:pt idx="7">
                  <c:v>7</c:v>
                </c:pt>
                <c:pt idx="8">
                  <c:v>8</c:v>
                </c:pt>
                <c:pt idx="9">
                  <c:v>8</c:v>
                </c:pt>
                <c:pt idx="10">
                  <c:v>10</c:v>
                </c:pt>
              </c:numCache>
            </c:numRef>
          </c:xVal>
          <c:yVal>
            <c:numRef>
              <c:f>'МТЗ от нагрузки'!$B$2:$B$12</c:f>
              <c:numCache>
                <c:formatCode>0.00</c:formatCode>
                <c:ptCount val="11"/>
                <c:pt idx="0">
                  <c:v>2</c:v>
                </c:pt>
                <c:pt idx="1">
                  <c:v>2</c:v>
                </c:pt>
                <c:pt idx="2">
                  <c:v>2</c:v>
                </c:pt>
                <c:pt idx="3">
                  <c:v>2</c:v>
                </c:pt>
                <c:pt idx="4">
                  <c:v>4</c:v>
                </c:pt>
                <c:pt idx="5">
                  <c:v>4</c:v>
                </c:pt>
                <c:pt idx="6">
                  <c:v>4</c:v>
                </c:pt>
                <c:pt idx="7">
                  <c:v>4</c:v>
                </c:pt>
                <c:pt idx="8">
                  <c:v>4</c:v>
                </c:pt>
                <c:pt idx="9">
                  <c:v>0</c:v>
                </c:pt>
                <c:pt idx="10">
                  <c:v>0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F43E-4B66-AED1-4519FCD9CD4D}"/>
            </c:ext>
          </c:extLst>
        </c:ser>
        <c:ser>
          <c:idx val="0"/>
          <c:order val="1"/>
          <c:spPr>
            <a:ln w="9525" cap="rnd">
              <a:solidFill>
                <a:schemeClr val="dk1">
                  <a:tint val="88500"/>
                </a:schemeClr>
              </a:solidFill>
              <a:round/>
            </a:ln>
            <a:effectLst>
              <a:outerShdw blurRad="57150" dist="19050" dir="5400000" algn="ctr" rotWithShape="0">
                <a:srgbClr val="000000">
                  <a:alpha val="63000"/>
                </a:srgbClr>
              </a:outerShdw>
            </a:effectLst>
          </c:spPr>
          <c:marker>
            <c:symbol val="none"/>
          </c:marker>
          <c:xVal>
            <c:numRef>
              <c:f>'МТЗ от нагрузки'!$A$2:$A$12</c:f>
              <c:numCache>
                <c:formatCode>0.00</c:formatCode>
                <c:ptCount val="11"/>
                <c:pt idx="0">
                  <c:v>0</c:v>
                </c:pt>
                <c:pt idx="1">
                  <c:v>1</c:v>
                </c:pt>
                <c:pt idx="2">
                  <c:v>2</c:v>
                </c:pt>
                <c:pt idx="3">
                  <c:v>3</c:v>
                </c:pt>
                <c:pt idx="4">
                  <c:v>3</c:v>
                </c:pt>
                <c:pt idx="5">
                  <c:v>5</c:v>
                </c:pt>
                <c:pt idx="6">
                  <c:v>6</c:v>
                </c:pt>
                <c:pt idx="7">
                  <c:v>7</c:v>
                </c:pt>
                <c:pt idx="8">
                  <c:v>8</c:v>
                </c:pt>
                <c:pt idx="9">
                  <c:v>8</c:v>
                </c:pt>
                <c:pt idx="10">
                  <c:v>10</c:v>
                </c:pt>
              </c:numCache>
            </c:numRef>
          </c:xVal>
          <c:yVal>
            <c:numRef>
              <c:f>'МТЗ от нагрузки'!$B$2:$B$12</c:f>
              <c:numCache>
                <c:formatCode>0.00</c:formatCode>
                <c:ptCount val="11"/>
                <c:pt idx="0">
                  <c:v>2</c:v>
                </c:pt>
                <c:pt idx="1">
                  <c:v>2</c:v>
                </c:pt>
                <c:pt idx="2">
                  <c:v>2</c:v>
                </c:pt>
                <c:pt idx="3">
                  <c:v>2</c:v>
                </c:pt>
                <c:pt idx="4">
                  <c:v>4</c:v>
                </c:pt>
                <c:pt idx="5">
                  <c:v>4</c:v>
                </c:pt>
                <c:pt idx="6">
                  <c:v>4</c:v>
                </c:pt>
                <c:pt idx="7">
                  <c:v>4</c:v>
                </c:pt>
                <c:pt idx="8">
                  <c:v>4</c:v>
                </c:pt>
                <c:pt idx="9">
                  <c:v>0</c:v>
                </c:pt>
                <c:pt idx="10">
                  <c:v>0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1-F43E-4B66-AED1-4519FCD9CD4D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1368373583"/>
        <c:axId val="1294390479"/>
      </c:scatterChart>
      <c:valAx>
        <c:axId val="1368373583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2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imes New Roman" panose="02020603050405020304" pitchFamily="18" charset="0"/>
                    <a:ea typeface="+mn-ea"/>
                    <a:cs typeface="Times New Roman" panose="02020603050405020304" pitchFamily="18" charset="0"/>
                  </a:defRPr>
                </a:pPr>
                <a:r>
                  <a:rPr lang="en-US" sz="1200">
                    <a:latin typeface="Times New Roman" panose="02020603050405020304" pitchFamily="18" charset="0"/>
                    <a:cs typeface="Times New Roman" panose="02020603050405020304" pitchFamily="18" charset="0"/>
                  </a:rPr>
                  <a:t>t</a:t>
                </a:r>
                <a:endParaRPr lang="ru-RU" sz="1200">
                  <a:latin typeface="Times New Roman" panose="02020603050405020304" pitchFamily="18" charset="0"/>
                  <a:cs typeface="Times New Roman" panose="02020603050405020304" pitchFamily="18" charset="0"/>
                </a:endParaRPr>
              </a:p>
            </c:rich>
          </c:tx>
          <c:layout>
            <c:manualLayout>
              <c:xMode val="edge"/>
              <c:yMode val="edge"/>
              <c:x val="0.94922040032247967"/>
              <c:y val="0.89037802618766415"/>
            </c:manualLayout>
          </c:layout>
          <c:overlay val="0"/>
          <c:spPr>
            <a:noFill/>
            <a:ln>
              <a:noFill/>
            </a:ln>
            <a:effectLst/>
          </c:spPr>
        </c:title>
        <c:numFmt formatCode="0.00" sourceLinked="1"/>
        <c:majorTickMark val="out"/>
        <c:minorTickMark val="none"/>
        <c:tickLblPos val="none"/>
        <c:spPr>
          <a:noFill/>
          <a:ln w="15875" cap="flat" cmpd="sng" algn="ctr">
            <a:solidFill>
              <a:schemeClr val="tx1"/>
            </a:solidFill>
            <a:round/>
            <a:tailEnd type="arrow"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1294390479"/>
        <c:crosses val="autoZero"/>
        <c:crossBetween val="midCat"/>
      </c:valAx>
      <c:valAx>
        <c:axId val="1294390479"/>
        <c:scaling>
          <c:orientation val="minMax"/>
        </c:scaling>
        <c:delete val="0"/>
        <c:axPos val="l"/>
        <c:title>
          <c:tx>
            <c:rich>
              <a:bodyPr rot="0" spcFirstLastPara="1" vertOverflow="ellipsis" wrap="square" anchor="t" anchorCtr="0"/>
              <a:lstStyle/>
              <a:p>
                <a:pPr>
                  <a:defRPr sz="12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imes New Roman" panose="02020603050405020304" pitchFamily="18" charset="0"/>
                    <a:ea typeface="+mn-ea"/>
                    <a:cs typeface="Times New Roman" panose="02020603050405020304" pitchFamily="18" charset="0"/>
                  </a:defRPr>
                </a:pPr>
                <a:r>
                  <a:rPr lang="en-US" sz="1200">
                    <a:latin typeface="Times New Roman" panose="02020603050405020304" pitchFamily="18" charset="0"/>
                    <a:cs typeface="Times New Roman" panose="02020603050405020304" pitchFamily="18" charset="0"/>
                  </a:rPr>
                  <a:t>I</a:t>
                </a:r>
                <a:endParaRPr lang="ru-RU" sz="1200">
                  <a:latin typeface="Times New Roman" panose="02020603050405020304" pitchFamily="18" charset="0"/>
                  <a:cs typeface="Times New Roman" panose="02020603050405020304" pitchFamily="18" charset="0"/>
                </a:endParaRPr>
              </a:p>
            </c:rich>
          </c:tx>
          <c:layout>
            <c:manualLayout>
              <c:xMode val="edge"/>
              <c:yMode val="edge"/>
              <c:x val="1.6689046488193155E-2"/>
              <c:y val="3.3469274240524149E-2"/>
            </c:manualLayout>
          </c:layout>
          <c:overlay val="0"/>
          <c:spPr>
            <a:noFill/>
            <a:ln>
              <a:noFill/>
            </a:ln>
            <a:effectLst/>
          </c:spPr>
        </c:title>
        <c:numFmt formatCode="0.00" sourceLinked="1"/>
        <c:majorTickMark val="out"/>
        <c:minorTickMark val="none"/>
        <c:tickLblPos val="none"/>
        <c:spPr>
          <a:noFill/>
          <a:ln>
            <a:solidFill>
              <a:schemeClr val="tx1"/>
            </a:solidFill>
            <a:tailEnd type="arrow"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1368373583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showDLblsOverMax val="0"/>
  </c:chart>
  <c:txPr>
    <a:bodyPr/>
    <a:lstStyle/>
    <a:p>
      <a:pPr>
        <a:defRPr/>
      </a:pPr>
      <a:endParaRPr lang="ru-RU"/>
    </a:p>
  </c:txPr>
  <c:externalData r:id="rId1">
    <c:autoUpdate val="0"/>
  </c:externalData>
</c:chartSpace>
</file>

<file path=word/charts/chart5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1"/>
    </mc:Choice>
    <mc:Fallback>
      <c:style val="1"/>
    </mc:Fallback>
  </mc:AlternateContent>
  <c:chart>
    <c:autoTitleDeleted val="1"/>
    <c:plotArea>
      <c:layout/>
      <c:scatterChart>
        <c:scatterStyle val="lineMarker"/>
        <c:varyColors val="0"/>
        <c:ser>
          <c:idx val="1"/>
          <c:order val="0"/>
          <c:marker>
            <c:symbol val="none"/>
          </c:marker>
          <c:xVal>
            <c:numRef>
              <c:f>КЗ!$A$2:$A$12</c:f>
              <c:numCache>
                <c:formatCode>0.00</c:formatCode>
                <c:ptCount val="11"/>
                <c:pt idx="0">
                  <c:v>0</c:v>
                </c:pt>
                <c:pt idx="1">
                  <c:v>1</c:v>
                </c:pt>
                <c:pt idx="2">
                  <c:v>2</c:v>
                </c:pt>
                <c:pt idx="3">
                  <c:v>3</c:v>
                </c:pt>
                <c:pt idx="4">
                  <c:v>3</c:v>
                </c:pt>
                <c:pt idx="5">
                  <c:v>5</c:v>
                </c:pt>
                <c:pt idx="6">
                  <c:v>6</c:v>
                </c:pt>
                <c:pt idx="7">
                  <c:v>6</c:v>
                </c:pt>
                <c:pt idx="8">
                  <c:v>8</c:v>
                </c:pt>
                <c:pt idx="9">
                  <c:v>9</c:v>
                </c:pt>
                <c:pt idx="10">
                  <c:v>9</c:v>
                </c:pt>
              </c:numCache>
            </c:numRef>
          </c:xVal>
          <c:yVal>
            <c:numRef>
              <c:f>КЗ!$B$2:$B$12</c:f>
              <c:numCache>
                <c:formatCode>0.00</c:formatCode>
                <c:ptCount val="11"/>
                <c:pt idx="0">
                  <c:v>2</c:v>
                </c:pt>
                <c:pt idx="1">
                  <c:v>2</c:v>
                </c:pt>
                <c:pt idx="2">
                  <c:v>2</c:v>
                </c:pt>
                <c:pt idx="3">
                  <c:v>2</c:v>
                </c:pt>
                <c:pt idx="4">
                  <c:v>4</c:v>
                </c:pt>
                <c:pt idx="5">
                  <c:v>4</c:v>
                </c:pt>
                <c:pt idx="6">
                  <c:v>4</c:v>
                </c:pt>
                <c:pt idx="7">
                  <c:v>0</c:v>
                </c:pt>
                <c:pt idx="8">
                  <c:v>0</c:v>
                </c:pt>
                <c:pt idx="9">
                  <c:v>0</c:v>
                </c:pt>
                <c:pt idx="10">
                  <c:v>0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54C3-4E4E-ADE9-BE7ED60836E5}"/>
            </c:ext>
          </c:extLst>
        </c:ser>
        <c:ser>
          <c:idx val="0"/>
          <c:order val="1"/>
          <c:spPr>
            <a:ln w="9525" cap="rnd">
              <a:solidFill>
                <a:schemeClr val="dk1">
                  <a:tint val="88500"/>
                </a:schemeClr>
              </a:solidFill>
              <a:round/>
            </a:ln>
            <a:effectLst>
              <a:outerShdw blurRad="57150" dist="19050" dir="5400000" algn="ctr" rotWithShape="0">
                <a:srgbClr val="000000">
                  <a:alpha val="63000"/>
                </a:srgbClr>
              </a:outerShdw>
            </a:effectLst>
          </c:spPr>
          <c:marker>
            <c:symbol val="none"/>
          </c:marker>
          <c:xVal>
            <c:numRef>
              <c:f>КЗ!$A$2:$A$12</c:f>
              <c:numCache>
                <c:formatCode>0.00</c:formatCode>
                <c:ptCount val="11"/>
                <c:pt idx="0">
                  <c:v>0</c:v>
                </c:pt>
                <c:pt idx="1">
                  <c:v>1</c:v>
                </c:pt>
                <c:pt idx="2">
                  <c:v>2</c:v>
                </c:pt>
                <c:pt idx="3">
                  <c:v>3</c:v>
                </c:pt>
                <c:pt idx="4">
                  <c:v>3</c:v>
                </c:pt>
                <c:pt idx="5">
                  <c:v>5</c:v>
                </c:pt>
                <c:pt idx="6">
                  <c:v>6</c:v>
                </c:pt>
                <c:pt idx="7">
                  <c:v>6</c:v>
                </c:pt>
                <c:pt idx="8">
                  <c:v>8</c:v>
                </c:pt>
                <c:pt idx="9">
                  <c:v>9</c:v>
                </c:pt>
                <c:pt idx="10">
                  <c:v>9</c:v>
                </c:pt>
              </c:numCache>
            </c:numRef>
          </c:xVal>
          <c:yVal>
            <c:numRef>
              <c:f>КЗ!$B$2:$B$12</c:f>
              <c:numCache>
                <c:formatCode>0.00</c:formatCode>
                <c:ptCount val="11"/>
                <c:pt idx="0">
                  <c:v>2</c:v>
                </c:pt>
                <c:pt idx="1">
                  <c:v>2</c:v>
                </c:pt>
                <c:pt idx="2">
                  <c:v>2</c:v>
                </c:pt>
                <c:pt idx="3">
                  <c:v>2</c:v>
                </c:pt>
                <c:pt idx="4">
                  <c:v>4</c:v>
                </c:pt>
                <c:pt idx="5">
                  <c:v>4</c:v>
                </c:pt>
                <c:pt idx="6">
                  <c:v>4</c:v>
                </c:pt>
                <c:pt idx="7">
                  <c:v>0</c:v>
                </c:pt>
                <c:pt idx="8">
                  <c:v>0</c:v>
                </c:pt>
                <c:pt idx="9">
                  <c:v>0</c:v>
                </c:pt>
                <c:pt idx="10">
                  <c:v>0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1-54C3-4E4E-ADE9-BE7ED60836E5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1368373583"/>
        <c:axId val="1294390479"/>
      </c:scatterChart>
      <c:valAx>
        <c:axId val="1368373583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2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imes New Roman" panose="02020603050405020304" pitchFamily="18" charset="0"/>
                    <a:ea typeface="+mn-ea"/>
                    <a:cs typeface="Times New Roman" panose="02020603050405020304" pitchFamily="18" charset="0"/>
                  </a:defRPr>
                </a:pPr>
                <a:r>
                  <a:rPr lang="en-US" sz="1200">
                    <a:latin typeface="Times New Roman" panose="02020603050405020304" pitchFamily="18" charset="0"/>
                    <a:cs typeface="Times New Roman" panose="02020603050405020304" pitchFamily="18" charset="0"/>
                  </a:rPr>
                  <a:t>t</a:t>
                </a:r>
                <a:endParaRPr lang="ru-RU" sz="1200">
                  <a:latin typeface="Times New Roman" panose="02020603050405020304" pitchFamily="18" charset="0"/>
                  <a:cs typeface="Times New Roman" panose="02020603050405020304" pitchFamily="18" charset="0"/>
                </a:endParaRPr>
              </a:p>
            </c:rich>
          </c:tx>
          <c:layout>
            <c:manualLayout>
              <c:xMode val="edge"/>
              <c:yMode val="edge"/>
              <c:x val="0.94922040032247967"/>
              <c:y val="0.89037802618766415"/>
            </c:manualLayout>
          </c:layout>
          <c:overlay val="0"/>
          <c:spPr>
            <a:noFill/>
            <a:ln>
              <a:noFill/>
            </a:ln>
            <a:effectLst/>
          </c:spPr>
        </c:title>
        <c:numFmt formatCode="0.00" sourceLinked="1"/>
        <c:majorTickMark val="out"/>
        <c:minorTickMark val="none"/>
        <c:tickLblPos val="none"/>
        <c:spPr>
          <a:noFill/>
          <a:ln w="15875" cap="flat" cmpd="sng" algn="ctr">
            <a:solidFill>
              <a:schemeClr val="tx1"/>
            </a:solidFill>
            <a:round/>
            <a:tailEnd type="arrow"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1294390479"/>
        <c:crosses val="autoZero"/>
        <c:crossBetween val="midCat"/>
      </c:valAx>
      <c:valAx>
        <c:axId val="1294390479"/>
        <c:scaling>
          <c:orientation val="minMax"/>
        </c:scaling>
        <c:delete val="0"/>
        <c:axPos val="l"/>
        <c:title>
          <c:tx>
            <c:rich>
              <a:bodyPr rot="0" spcFirstLastPara="1" vertOverflow="ellipsis" wrap="square" anchor="t" anchorCtr="0"/>
              <a:lstStyle/>
              <a:p>
                <a:pPr>
                  <a:defRPr sz="12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imes New Roman" panose="02020603050405020304" pitchFamily="18" charset="0"/>
                    <a:ea typeface="+mn-ea"/>
                    <a:cs typeface="Times New Roman" panose="02020603050405020304" pitchFamily="18" charset="0"/>
                  </a:defRPr>
                </a:pPr>
                <a:r>
                  <a:rPr lang="en-US" sz="1200">
                    <a:latin typeface="Times New Roman" panose="02020603050405020304" pitchFamily="18" charset="0"/>
                    <a:cs typeface="Times New Roman" panose="02020603050405020304" pitchFamily="18" charset="0"/>
                  </a:rPr>
                  <a:t>I</a:t>
                </a:r>
                <a:endParaRPr lang="ru-RU" sz="1200">
                  <a:latin typeface="Times New Roman" panose="02020603050405020304" pitchFamily="18" charset="0"/>
                  <a:cs typeface="Times New Roman" panose="02020603050405020304" pitchFamily="18" charset="0"/>
                </a:endParaRPr>
              </a:p>
            </c:rich>
          </c:tx>
          <c:layout>
            <c:manualLayout>
              <c:xMode val="edge"/>
              <c:yMode val="edge"/>
              <c:x val="1.6689046488193155E-2"/>
              <c:y val="3.3469274240524149E-2"/>
            </c:manualLayout>
          </c:layout>
          <c:overlay val="0"/>
          <c:spPr>
            <a:noFill/>
            <a:ln>
              <a:noFill/>
            </a:ln>
            <a:effectLst/>
          </c:spPr>
        </c:title>
        <c:numFmt formatCode="0.00" sourceLinked="1"/>
        <c:majorTickMark val="out"/>
        <c:minorTickMark val="none"/>
        <c:tickLblPos val="none"/>
        <c:spPr>
          <a:noFill/>
          <a:ln>
            <a:solidFill>
              <a:schemeClr val="tx1"/>
            </a:solidFill>
            <a:tailEnd type="arrow"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1368373583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showDLblsOverMax val="0"/>
  </c:chart>
  <c:txPr>
    <a:bodyPr/>
    <a:lstStyle/>
    <a:p>
      <a:pPr>
        <a:defRPr/>
      </a:pPr>
      <a:endParaRPr lang="ru-RU"/>
    </a:p>
  </c:txPr>
  <c:externalData r:id="rId1">
    <c:autoUpdate val="0"/>
  </c:externalData>
</c:chartSpace>
</file>

<file path=word/charts/chart6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1"/>
    </mc:Choice>
    <mc:Fallback>
      <c:style val="1"/>
    </mc:Fallback>
  </mc:AlternateContent>
  <c:chart>
    <c:autoTitleDeleted val="1"/>
    <c:plotArea>
      <c:layout/>
      <c:scatterChart>
        <c:scatterStyle val="lineMarker"/>
        <c:varyColors val="0"/>
        <c:ser>
          <c:idx val="1"/>
          <c:order val="0"/>
          <c:marker>
            <c:symbol val="none"/>
          </c:marker>
          <c:xVal>
            <c:numRef>
              <c:f>'КЗ с АПВ'!$A$2:$A$17</c:f>
              <c:numCache>
                <c:formatCode>0.00</c:formatCode>
                <c:ptCount val="16"/>
                <c:pt idx="0">
                  <c:v>0</c:v>
                </c:pt>
                <c:pt idx="1">
                  <c:v>1</c:v>
                </c:pt>
                <c:pt idx="2">
                  <c:v>2</c:v>
                </c:pt>
                <c:pt idx="3">
                  <c:v>3</c:v>
                </c:pt>
                <c:pt idx="4">
                  <c:v>3</c:v>
                </c:pt>
                <c:pt idx="5">
                  <c:v>5</c:v>
                </c:pt>
                <c:pt idx="6">
                  <c:v>6</c:v>
                </c:pt>
                <c:pt idx="7">
                  <c:v>6</c:v>
                </c:pt>
                <c:pt idx="8">
                  <c:v>8</c:v>
                </c:pt>
                <c:pt idx="9">
                  <c:v>9</c:v>
                </c:pt>
                <c:pt idx="10">
                  <c:v>9</c:v>
                </c:pt>
                <c:pt idx="11">
                  <c:v>10</c:v>
                </c:pt>
                <c:pt idx="12">
                  <c:v>12</c:v>
                </c:pt>
                <c:pt idx="13">
                  <c:v>13</c:v>
                </c:pt>
                <c:pt idx="14">
                  <c:v>14</c:v>
                </c:pt>
                <c:pt idx="15">
                  <c:v>15</c:v>
                </c:pt>
              </c:numCache>
            </c:numRef>
          </c:xVal>
          <c:yVal>
            <c:numRef>
              <c:f>'КЗ с АПВ'!$B$2:$B$17</c:f>
              <c:numCache>
                <c:formatCode>0.00</c:formatCode>
                <c:ptCount val="16"/>
                <c:pt idx="0">
                  <c:v>2</c:v>
                </c:pt>
                <c:pt idx="1">
                  <c:v>2</c:v>
                </c:pt>
                <c:pt idx="2">
                  <c:v>2</c:v>
                </c:pt>
                <c:pt idx="3">
                  <c:v>2</c:v>
                </c:pt>
                <c:pt idx="4">
                  <c:v>4</c:v>
                </c:pt>
                <c:pt idx="5">
                  <c:v>4</c:v>
                </c:pt>
                <c:pt idx="6">
                  <c:v>4</c:v>
                </c:pt>
                <c:pt idx="7">
                  <c:v>0</c:v>
                </c:pt>
                <c:pt idx="8">
                  <c:v>0</c:v>
                </c:pt>
                <c:pt idx="9">
                  <c:v>0</c:v>
                </c:pt>
                <c:pt idx="10">
                  <c:v>2</c:v>
                </c:pt>
                <c:pt idx="11">
                  <c:v>2</c:v>
                </c:pt>
                <c:pt idx="12">
                  <c:v>2</c:v>
                </c:pt>
                <c:pt idx="13">
                  <c:v>2</c:v>
                </c:pt>
                <c:pt idx="14">
                  <c:v>2</c:v>
                </c:pt>
                <c:pt idx="15">
                  <c:v>2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AFFB-4EA6-A035-EF4C26DCA423}"/>
            </c:ext>
          </c:extLst>
        </c:ser>
        <c:ser>
          <c:idx val="0"/>
          <c:order val="1"/>
          <c:spPr>
            <a:ln w="9525" cap="rnd">
              <a:solidFill>
                <a:schemeClr val="dk1">
                  <a:tint val="88500"/>
                </a:schemeClr>
              </a:solidFill>
              <a:round/>
            </a:ln>
            <a:effectLst>
              <a:outerShdw blurRad="57150" dist="19050" dir="5400000" algn="ctr" rotWithShape="0">
                <a:srgbClr val="000000">
                  <a:alpha val="63000"/>
                </a:srgbClr>
              </a:outerShdw>
            </a:effectLst>
          </c:spPr>
          <c:marker>
            <c:symbol val="none"/>
          </c:marker>
          <c:xVal>
            <c:numRef>
              <c:f>'КЗ с АПВ'!$A$2:$A$17</c:f>
              <c:numCache>
                <c:formatCode>0.00</c:formatCode>
                <c:ptCount val="16"/>
                <c:pt idx="0">
                  <c:v>0</c:v>
                </c:pt>
                <c:pt idx="1">
                  <c:v>1</c:v>
                </c:pt>
                <c:pt idx="2">
                  <c:v>2</c:v>
                </c:pt>
                <c:pt idx="3">
                  <c:v>3</c:v>
                </c:pt>
                <c:pt idx="4">
                  <c:v>3</c:v>
                </c:pt>
                <c:pt idx="5">
                  <c:v>5</c:v>
                </c:pt>
                <c:pt idx="6">
                  <c:v>6</c:v>
                </c:pt>
                <c:pt idx="7">
                  <c:v>6</c:v>
                </c:pt>
                <c:pt idx="8">
                  <c:v>8</c:v>
                </c:pt>
                <c:pt idx="9">
                  <c:v>9</c:v>
                </c:pt>
                <c:pt idx="10">
                  <c:v>9</c:v>
                </c:pt>
                <c:pt idx="11">
                  <c:v>10</c:v>
                </c:pt>
                <c:pt idx="12">
                  <c:v>12</c:v>
                </c:pt>
                <c:pt idx="13">
                  <c:v>13</c:v>
                </c:pt>
                <c:pt idx="14">
                  <c:v>14</c:v>
                </c:pt>
                <c:pt idx="15">
                  <c:v>15</c:v>
                </c:pt>
              </c:numCache>
            </c:numRef>
          </c:xVal>
          <c:yVal>
            <c:numRef>
              <c:f>'КЗ с АПВ'!$B$2:$B$17</c:f>
              <c:numCache>
                <c:formatCode>0.00</c:formatCode>
                <c:ptCount val="16"/>
                <c:pt idx="0">
                  <c:v>2</c:v>
                </c:pt>
                <c:pt idx="1">
                  <c:v>2</c:v>
                </c:pt>
                <c:pt idx="2">
                  <c:v>2</c:v>
                </c:pt>
                <c:pt idx="3">
                  <c:v>2</c:v>
                </c:pt>
                <c:pt idx="4">
                  <c:v>4</c:v>
                </c:pt>
                <c:pt idx="5">
                  <c:v>4</c:v>
                </c:pt>
                <c:pt idx="6">
                  <c:v>4</c:v>
                </c:pt>
                <c:pt idx="7">
                  <c:v>0</c:v>
                </c:pt>
                <c:pt idx="8">
                  <c:v>0</c:v>
                </c:pt>
                <c:pt idx="9">
                  <c:v>0</c:v>
                </c:pt>
                <c:pt idx="10">
                  <c:v>2</c:v>
                </c:pt>
                <c:pt idx="11">
                  <c:v>2</c:v>
                </c:pt>
                <c:pt idx="12">
                  <c:v>2</c:v>
                </c:pt>
                <c:pt idx="13">
                  <c:v>2</c:v>
                </c:pt>
                <c:pt idx="14">
                  <c:v>2</c:v>
                </c:pt>
                <c:pt idx="15">
                  <c:v>2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1-AFFB-4EA6-A035-EF4C26DCA423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1368373583"/>
        <c:axId val="1294390479"/>
      </c:scatterChart>
      <c:valAx>
        <c:axId val="1368373583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2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imes New Roman" panose="02020603050405020304" pitchFamily="18" charset="0"/>
                    <a:ea typeface="+mn-ea"/>
                    <a:cs typeface="Times New Roman" panose="02020603050405020304" pitchFamily="18" charset="0"/>
                  </a:defRPr>
                </a:pPr>
                <a:r>
                  <a:rPr lang="en-US" sz="1200">
                    <a:latin typeface="Times New Roman" panose="02020603050405020304" pitchFamily="18" charset="0"/>
                    <a:cs typeface="Times New Roman" panose="02020603050405020304" pitchFamily="18" charset="0"/>
                  </a:rPr>
                  <a:t>t</a:t>
                </a:r>
                <a:endParaRPr lang="ru-RU" sz="1200">
                  <a:latin typeface="Times New Roman" panose="02020603050405020304" pitchFamily="18" charset="0"/>
                  <a:cs typeface="Times New Roman" panose="02020603050405020304" pitchFamily="18" charset="0"/>
                </a:endParaRPr>
              </a:p>
            </c:rich>
          </c:tx>
          <c:layout>
            <c:manualLayout>
              <c:xMode val="edge"/>
              <c:yMode val="edge"/>
              <c:x val="0.94922040032247967"/>
              <c:y val="0.89037802618766415"/>
            </c:manualLayout>
          </c:layout>
          <c:overlay val="0"/>
          <c:spPr>
            <a:noFill/>
            <a:ln>
              <a:noFill/>
            </a:ln>
            <a:effectLst/>
          </c:spPr>
        </c:title>
        <c:numFmt formatCode="0.00" sourceLinked="1"/>
        <c:majorTickMark val="out"/>
        <c:minorTickMark val="none"/>
        <c:tickLblPos val="none"/>
        <c:spPr>
          <a:noFill/>
          <a:ln w="15875" cap="flat" cmpd="sng" algn="ctr">
            <a:solidFill>
              <a:schemeClr val="tx1"/>
            </a:solidFill>
            <a:round/>
            <a:tailEnd type="arrow"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1294390479"/>
        <c:crosses val="autoZero"/>
        <c:crossBetween val="midCat"/>
      </c:valAx>
      <c:valAx>
        <c:axId val="1294390479"/>
        <c:scaling>
          <c:orientation val="minMax"/>
        </c:scaling>
        <c:delete val="0"/>
        <c:axPos val="l"/>
        <c:title>
          <c:tx>
            <c:rich>
              <a:bodyPr rot="0" spcFirstLastPara="1" vertOverflow="ellipsis" wrap="square" anchor="t" anchorCtr="0"/>
              <a:lstStyle/>
              <a:p>
                <a:pPr>
                  <a:defRPr sz="12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imes New Roman" panose="02020603050405020304" pitchFamily="18" charset="0"/>
                    <a:ea typeface="+mn-ea"/>
                    <a:cs typeface="Times New Roman" panose="02020603050405020304" pitchFamily="18" charset="0"/>
                  </a:defRPr>
                </a:pPr>
                <a:r>
                  <a:rPr lang="en-US" sz="1200">
                    <a:latin typeface="Times New Roman" panose="02020603050405020304" pitchFamily="18" charset="0"/>
                    <a:cs typeface="Times New Roman" panose="02020603050405020304" pitchFamily="18" charset="0"/>
                  </a:rPr>
                  <a:t>I</a:t>
                </a:r>
                <a:endParaRPr lang="ru-RU" sz="1200">
                  <a:latin typeface="Times New Roman" panose="02020603050405020304" pitchFamily="18" charset="0"/>
                  <a:cs typeface="Times New Roman" panose="02020603050405020304" pitchFamily="18" charset="0"/>
                </a:endParaRPr>
              </a:p>
            </c:rich>
          </c:tx>
          <c:layout>
            <c:manualLayout>
              <c:xMode val="edge"/>
              <c:yMode val="edge"/>
              <c:x val="1.6689046488193155E-2"/>
              <c:y val="3.3469274240524149E-2"/>
            </c:manualLayout>
          </c:layout>
          <c:overlay val="0"/>
          <c:spPr>
            <a:noFill/>
            <a:ln>
              <a:noFill/>
            </a:ln>
            <a:effectLst/>
          </c:spPr>
        </c:title>
        <c:numFmt formatCode="0.00" sourceLinked="1"/>
        <c:majorTickMark val="out"/>
        <c:minorTickMark val="none"/>
        <c:tickLblPos val="none"/>
        <c:spPr>
          <a:noFill/>
          <a:ln>
            <a:solidFill>
              <a:schemeClr val="tx1"/>
            </a:solidFill>
            <a:tailEnd type="arrow"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1368373583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showDLblsOverMax val="0"/>
  </c:chart>
  <c:txPr>
    <a:bodyPr/>
    <a:lstStyle/>
    <a:p>
      <a:pPr>
        <a:defRPr/>
      </a:pPr>
      <a:endParaRPr lang="ru-RU"/>
    </a:p>
  </c:txPr>
  <c:externalData r:id="rId1">
    <c:autoUpdate val="0"/>
  </c:externalData>
</c:chartSpace>
</file>

<file path=word/charts/chart7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/>
      <c:lineChart>
        <c:grouping val="standard"/>
        <c:varyColors val="0"/>
        <c:ser>
          <c:idx val="1"/>
          <c:order val="0"/>
          <c:tx>
            <c:v>I, A</c:v>
          </c:tx>
          <c:spPr>
            <a:ln w="28575" cap="rnd">
              <a:solidFill>
                <a:srgbClr val="FF0000"/>
              </a:solidFill>
              <a:round/>
            </a:ln>
            <a:effectLst/>
          </c:spPr>
          <c:marker>
            <c:symbol val="none"/>
          </c:marker>
          <c:cat>
            <c:numRef>
              <c:f>'ОЗЗ перед собой'!$A$5:$A$725</c:f>
              <c:numCache>
                <c:formatCode>General</c:formatCode>
                <c:ptCount val="721"/>
                <c:pt idx="0">
                  <c:v>0</c:v>
                </c:pt>
                <c:pt idx="1">
                  <c:v>1</c:v>
                </c:pt>
                <c:pt idx="2">
                  <c:v>2</c:v>
                </c:pt>
                <c:pt idx="3">
                  <c:v>3</c:v>
                </c:pt>
                <c:pt idx="4">
                  <c:v>4</c:v>
                </c:pt>
                <c:pt idx="5">
                  <c:v>5</c:v>
                </c:pt>
                <c:pt idx="6">
                  <c:v>6</c:v>
                </c:pt>
                <c:pt idx="7">
                  <c:v>7</c:v>
                </c:pt>
                <c:pt idx="8">
                  <c:v>8</c:v>
                </c:pt>
                <c:pt idx="9">
                  <c:v>9</c:v>
                </c:pt>
                <c:pt idx="10">
                  <c:v>10</c:v>
                </c:pt>
                <c:pt idx="11">
                  <c:v>11</c:v>
                </c:pt>
                <c:pt idx="12">
                  <c:v>12</c:v>
                </c:pt>
                <c:pt idx="13">
                  <c:v>13</c:v>
                </c:pt>
                <c:pt idx="14">
                  <c:v>14</c:v>
                </c:pt>
                <c:pt idx="15">
                  <c:v>15</c:v>
                </c:pt>
                <c:pt idx="16">
                  <c:v>16</c:v>
                </c:pt>
                <c:pt idx="17">
                  <c:v>17</c:v>
                </c:pt>
                <c:pt idx="18">
                  <c:v>18</c:v>
                </c:pt>
                <c:pt idx="19">
                  <c:v>19</c:v>
                </c:pt>
                <c:pt idx="20">
                  <c:v>20</c:v>
                </c:pt>
                <c:pt idx="21">
                  <c:v>21</c:v>
                </c:pt>
                <c:pt idx="22">
                  <c:v>22</c:v>
                </c:pt>
                <c:pt idx="23">
                  <c:v>23</c:v>
                </c:pt>
                <c:pt idx="24">
                  <c:v>24</c:v>
                </c:pt>
                <c:pt idx="25">
                  <c:v>25</c:v>
                </c:pt>
                <c:pt idx="26">
                  <c:v>26</c:v>
                </c:pt>
                <c:pt idx="27">
                  <c:v>27</c:v>
                </c:pt>
                <c:pt idx="28">
                  <c:v>28</c:v>
                </c:pt>
                <c:pt idx="29">
                  <c:v>29</c:v>
                </c:pt>
                <c:pt idx="30">
                  <c:v>30</c:v>
                </c:pt>
                <c:pt idx="31">
                  <c:v>31</c:v>
                </c:pt>
                <c:pt idx="32">
                  <c:v>32</c:v>
                </c:pt>
                <c:pt idx="33">
                  <c:v>33</c:v>
                </c:pt>
                <c:pt idx="34">
                  <c:v>34</c:v>
                </c:pt>
                <c:pt idx="35">
                  <c:v>35</c:v>
                </c:pt>
                <c:pt idx="36">
                  <c:v>36</c:v>
                </c:pt>
                <c:pt idx="37">
                  <c:v>37</c:v>
                </c:pt>
                <c:pt idx="38">
                  <c:v>38</c:v>
                </c:pt>
                <c:pt idx="39">
                  <c:v>39</c:v>
                </c:pt>
                <c:pt idx="40">
                  <c:v>40</c:v>
                </c:pt>
                <c:pt idx="41">
                  <c:v>41</c:v>
                </c:pt>
                <c:pt idx="42">
                  <c:v>42</c:v>
                </c:pt>
                <c:pt idx="43">
                  <c:v>43</c:v>
                </c:pt>
                <c:pt idx="44">
                  <c:v>44</c:v>
                </c:pt>
                <c:pt idx="45">
                  <c:v>45</c:v>
                </c:pt>
                <c:pt idx="46">
                  <c:v>46</c:v>
                </c:pt>
                <c:pt idx="47">
                  <c:v>47</c:v>
                </c:pt>
                <c:pt idx="48">
                  <c:v>48</c:v>
                </c:pt>
                <c:pt idx="49">
                  <c:v>49</c:v>
                </c:pt>
                <c:pt idx="50">
                  <c:v>50</c:v>
                </c:pt>
                <c:pt idx="51">
                  <c:v>51</c:v>
                </c:pt>
                <c:pt idx="52">
                  <c:v>52</c:v>
                </c:pt>
                <c:pt idx="53">
                  <c:v>53</c:v>
                </c:pt>
                <c:pt idx="54">
                  <c:v>54</c:v>
                </c:pt>
                <c:pt idx="55">
                  <c:v>55</c:v>
                </c:pt>
                <c:pt idx="56">
                  <c:v>56</c:v>
                </c:pt>
                <c:pt idx="57">
                  <c:v>57</c:v>
                </c:pt>
                <c:pt idx="58">
                  <c:v>58</c:v>
                </c:pt>
                <c:pt idx="59">
                  <c:v>59</c:v>
                </c:pt>
                <c:pt idx="60">
                  <c:v>60</c:v>
                </c:pt>
                <c:pt idx="61">
                  <c:v>61</c:v>
                </c:pt>
                <c:pt idx="62">
                  <c:v>62</c:v>
                </c:pt>
                <c:pt idx="63">
                  <c:v>63</c:v>
                </c:pt>
                <c:pt idx="64">
                  <c:v>64</c:v>
                </c:pt>
                <c:pt idx="65">
                  <c:v>65</c:v>
                </c:pt>
                <c:pt idx="66">
                  <c:v>66</c:v>
                </c:pt>
                <c:pt idx="67">
                  <c:v>67</c:v>
                </c:pt>
                <c:pt idx="68">
                  <c:v>68</c:v>
                </c:pt>
                <c:pt idx="69">
                  <c:v>69</c:v>
                </c:pt>
                <c:pt idx="70">
                  <c:v>70</c:v>
                </c:pt>
                <c:pt idx="71">
                  <c:v>71</c:v>
                </c:pt>
                <c:pt idx="72">
                  <c:v>72</c:v>
                </c:pt>
                <c:pt idx="73">
                  <c:v>73</c:v>
                </c:pt>
                <c:pt idx="74">
                  <c:v>74</c:v>
                </c:pt>
                <c:pt idx="75">
                  <c:v>75</c:v>
                </c:pt>
                <c:pt idx="76">
                  <c:v>76</c:v>
                </c:pt>
                <c:pt idx="77">
                  <c:v>77</c:v>
                </c:pt>
                <c:pt idx="78">
                  <c:v>78</c:v>
                </c:pt>
                <c:pt idx="79">
                  <c:v>79</c:v>
                </c:pt>
                <c:pt idx="80">
                  <c:v>80</c:v>
                </c:pt>
                <c:pt idx="81">
                  <c:v>81</c:v>
                </c:pt>
                <c:pt idx="82">
                  <c:v>82</c:v>
                </c:pt>
                <c:pt idx="83">
                  <c:v>83</c:v>
                </c:pt>
                <c:pt idx="84">
                  <c:v>84</c:v>
                </c:pt>
                <c:pt idx="85">
                  <c:v>85</c:v>
                </c:pt>
                <c:pt idx="86">
                  <c:v>86</c:v>
                </c:pt>
                <c:pt idx="87">
                  <c:v>87</c:v>
                </c:pt>
                <c:pt idx="88">
                  <c:v>88</c:v>
                </c:pt>
                <c:pt idx="89">
                  <c:v>89</c:v>
                </c:pt>
                <c:pt idx="90">
                  <c:v>90</c:v>
                </c:pt>
                <c:pt idx="91">
                  <c:v>91</c:v>
                </c:pt>
                <c:pt idx="92">
                  <c:v>92</c:v>
                </c:pt>
                <c:pt idx="93">
                  <c:v>93</c:v>
                </c:pt>
                <c:pt idx="94">
                  <c:v>94</c:v>
                </c:pt>
                <c:pt idx="95">
                  <c:v>95</c:v>
                </c:pt>
                <c:pt idx="96">
                  <c:v>96</c:v>
                </c:pt>
                <c:pt idx="97">
                  <c:v>97</c:v>
                </c:pt>
                <c:pt idx="98">
                  <c:v>98</c:v>
                </c:pt>
                <c:pt idx="99">
                  <c:v>99</c:v>
                </c:pt>
                <c:pt idx="100">
                  <c:v>100</c:v>
                </c:pt>
                <c:pt idx="101">
                  <c:v>101</c:v>
                </c:pt>
                <c:pt idx="102">
                  <c:v>102</c:v>
                </c:pt>
                <c:pt idx="103">
                  <c:v>103</c:v>
                </c:pt>
                <c:pt idx="104">
                  <c:v>104</c:v>
                </c:pt>
                <c:pt idx="105">
                  <c:v>105</c:v>
                </c:pt>
                <c:pt idx="106">
                  <c:v>106</c:v>
                </c:pt>
                <c:pt idx="107">
                  <c:v>107</c:v>
                </c:pt>
                <c:pt idx="108">
                  <c:v>108</c:v>
                </c:pt>
                <c:pt idx="109">
                  <c:v>109</c:v>
                </c:pt>
                <c:pt idx="110">
                  <c:v>110</c:v>
                </c:pt>
                <c:pt idx="111">
                  <c:v>111</c:v>
                </c:pt>
                <c:pt idx="112">
                  <c:v>112</c:v>
                </c:pt>
                <c:pt idx="113">
                  <c:v>113</c:v>
                </c:pt>
                <c:pt idx="114">
                  <c:v>114</c:v>
                </c:pt>
                <c:pt idx="115">
                  <c:v>115</c:v>
                </c:pt>
                <c:pt idx="116">
                  <c:v>116</c:v>
                </c:pt>
                <c:pt idx="117">
                  <c:v>117</c:v>
                </c:pt>
                <c:pt idx="118">
                  <c:v>118</c:v>
                </c:pt>
                <c:pt idx="119">
                  <c:v>119</c:v>
                </c:pt>
                <c:pt idx="120">
                  <c:v>120</c:v>
                </c:pt>
                <c:pt idx="121">
                  <c:v>121</c:v>
                </c:pt>
                <c:pt idx="122">
                  <c:v>122</c:v>
                </c:pt>
                <c:pt idx="123">
                  <c:v>123</c:v>
                </c:pt>
                <c:pt idx="124">
                  <c:v>124</c:v>
                </c:pt>
                <c:pt idx="125">
                  <c:v>125</c:v>
                </c:pt>
                <c:pt idx="126">
                  <c:v>126</c:v>
                </c:pt>
                <c:pt idx="127">
                  <c:v>127</c:v>
                </c:pt>
                <c:pt idx="128">
                  <c:v>128</c:v>
                </c:pt>
                <c:pt idx="129">
                  <c:v>129</c:v>
                </c:pt>
                <c:pt idx="130">
                  <c:v>130</c:v>
                </c:pt>
                <c:pt idx="131">
                  <c:v>131</c:v>
                </c:pt>
                <c:pt idx="132">
                  <c:v>132</c:v>
                </c:pt>
                <c:pt idx="133">
                  <c:v>133</c:v>
                </c:pt>
                <c:pt idx="134">
                  <c:v>134</c:v>
                </c:pt>
                <c:pt idx="135">
                  <c:v>135</c:v>
                </c:pt>
                <c:pt idx="136">
                  <c:v>136</c:v>
                </c:pt>
                <c:pt idx="137">
                  <c:v>137</c:v>
                </c:pt>
                <c:pt idx="138">
                  <c:v>138</c:v>
                </c:pt>
                <c:pt idx="139">
                  <c:v>139</c:v>
                </c:pt>
                <c:pt idx="140">
                  <c:v>140</c:v>
                </c:pt>
                <c:pt idx="141">
                  <c:v>141</c:v>
                </c:pt>
                <c:pt idx="142">
                  <c:v>142</c:v>
                </c:pt>
                <c:pt idx="143">
                  <c:v>143</c:v>
                </c:pt>
                <c:pt idx="144">
                  <c:v>144</c:v>
                </c:pt>
                <c:pt idx="145">
                  <c:v>145</c:v>
                </c:pt>
                <c:pt idx="146">
                  <c:v>146</c:v>
                </c:pt>
                <c:pt idx="147">
                  <c:v>147</c:v>
                </c:pt>
                <c:pt idx="148">
                  <c:v>148</c:v>
                </c:pt>
                <c:pt idx="149">
                  <c:v>149</c:v>
                </c:pt>
                <c:pt idx="150">
                  <c:v>150</c:v>
                </c:pt>
                <c:pt idx="151">
                  <c:v>151</c:v>
                </c:pt>
                <c:pt idx="152">
                  <c:v>152</c:v>
                </c:pt>
                <c:pt idx="153">
                  <c:v>153</c:v>
                </c:pt>
                <c:pt idx="154">
                  <c:v>154</c:v>
                </c:pt>
                <c:pt idx="155">
                  <c:v>155</c:v>
                </c:pt>
                <c:pt idx="156">
                  <c:v>156</c:v>
                </c:pt>
                <c:pt idx="157">
                  <c:v>157</c:v>
                </c:pt>
                <c:pt idx="158">
                  <c:v>158</c:v>
                </c:pt>
                <c:pt idx="159">
                  <c:v>159</c:v>
                </c:pt>
                <c:pt idx="160">
                  <c:v>160</c:v>
                </c:pt>
                <c:pt idx="161">
                  <c:v>161</c:v>
                </c:pt>
                <c:pt idx="162">
                  <c:v>162</c:v>
                </c:pt>
                <c:pt idx="163">
                  <c:v>163</c:v>
                </c:pt>
                <c:pt idx="164">
                  <c:v>164</c:v>
                </c:pt>
                <c:pt idx="165">
                  <c:v>165</c:v>
                </c:pt>
                <c:pt idx="166">
                  <c:v>166</c:v>
                </c:pt>
                <c:pt idx="167">
                  <c:v>167</c:v>
                </c:pt>
                <c:pt idx="168">
                  <c:v>168</c:v>
                </c:pt>
                <c:pt idx="169">
                  <c:v>169</c:v>
                </c:pt>
                <c:pt idx="170">
                  <c:v>170</c:v>
                </c:pt>
                <c:pt idx="171">
                  <c:v>171</c:v>
                </c:pt>
                <c:pt idx="172">
                  <c:v>172</c:v>
                </c:pt>
                <c:pt idx="173">
                  <c:v>173</c:v>
                </c:pt>
                <c:pt idx="174">
                  <c:v>174</c:v>
                </c:pt>
                <c:pt idx="175">
                  <c:v>175</c:v>
                </c:pt>
                <c:pt idx="176">
                  <c:v>176</c:v>
                </c:pt>
                <c:pt idx="177">
                  <c:v>177</c:v>
                </c:pt>
                <c:pt idx="178">
                  <c:v>178</c:v>
                </c:pt>
                <c:pt idx="179">
                  <c:v>179</c:v>
                </c:pt>
                <c:pt idx="180">
                  <c:v>180</c:v>
                </c:pt>
                <c:pt idx="181">
                  <c:v>181</c:v>
                </c:pt>
                <c:pt idx="182">
                  <c:v>182</c:v>
                </c:pt>
                <c:pt idx="183">
                  <c:v>183</c:v>
                </c:pt>
                <c:pt idx="184">
                  <c:v>184</c:v>
                </c:pt>
                <c:pt idx="185">
                  <c:v>185</c:v>
                </c:pt>
                <c:pt idx="186">
                  <c:v>186</c:v>
                </c:pt>
                <c:pt idx="187">
                  <c:v>187</c:v>
                </c:pt>
                <c:pt idx="188">
                  <c:v>188</c:v>
                </c:pt>
                <c:pt idx="189">
                  <c:v>189</c:v>
                </c:pt>
                <c:pt idx="190">
                  <c:v>190</c:v>
                </c:pt>
                <c:pt idx="191">
                  <c:v>191</c:v>
                </c:pt>
                <c:pt idx="192">
                  <c:v>192</c:v>
                </c:pt>
                <c:pt idx="193">
                  <c:v>193</c:v>
                </c:pt>
                <c:pt idx="194">
                  <c:v>194</c:v>
                </c:pt>
                <c:pt idx="195">
                  <c:v>195</c:v>
                </c:pt>
                <c:pt idx="196">
                  <c:v>196</c:v>
                </c:pt>
                <c:pt idx="197">
                  <c:v>197</c:v>
                </c:pt>
                <c:pt idx="198">
                  <c:v>198</c:v>
                </c:pt>
                <c:pt idx="199">
                  <c:v>199</c:v>
                </c:pt>
                <c:pt idx="200">
                  <c:v>200</c:v>
                </c:pt>
                <c:pt idx="201">
                  <c:v>201</c:v>
                </c:pt>
                <c:pt idx="202">
                  <c:v>202</c:v>
                </c:pt>
                <c:pt idx="203">
                  <c:v>203</c:v>
                </c:pt>
                <c:pt idx="204">
                  <c:v>204</c:v>
                </c:pt>
                <c:pt idx="205">
                  <c:v>205</c:v>
                </c:pt>
                <c:pt idx="206">
                  <c:v>206</c:v>
                </c:pt>
                <c:pt idx="207">
                  <c:v>207</c:v>
                </c:pt>
                <c:pt idx="208">
                  <c:v>208</c:v>
                </c:pt>
                <c:pt idx="209">
                  <c:v>209</c:v>
                </c:pt>
                <c:pt idx="210">
                  <c:v>210</c:v>
                </c:pt>
                <c:pt idx="211">
                  <c:v>211</c:v>
                </c:pt>
                <c:pt idx="212">
                  <c:v>212</c:v>
                </c:pt>
                <c:pt idx="213">
                  <c:v>213</c:v>
                </c:pt>
                <c:pt idx="214">
                  <c:v>214</c:v>
                </c:pt>
                <c:pt idx="215">
                  <c:v>215</c:v>
                </c:pt>
                <c:pt idx="216">
                  <c:v>216</c:v>
                </c:pt>
                <c:pt idx="217">
                  <c:v>217</c:v>
                </c:pt>
                <c:pt idx="218">
                  <c:v>218</c:v>
                </c:pt>
                <c:pt idx="219">
                  <c:v>219</c:v>
                </c:pt>
                <c:pt idx="220">
                  <c:v>220</c:v>
                </c:pt>
                <c:pt idx="221">
                  <c:v>221</c:v>
                </c:pt>
                <c:pt idx="222">
                  <c:v>222</c:v>
                </c:pt>
                <c:pt idx="223">
                  <c:v>223</c:v>
                </c:pt>
                <c:pt idx="224">
                  <c:v>224</c:v>
                </c:pt>
                <c:pt idx="225">
                  <c:v>225</c:v>
                </c:pt>
                <c:pt idx="226">
                  <c:v>226</c:v>
                </c:pt>
                <c:pt idx="227">
                  <c:v>227</c:v>
                </c:pt>
                <c:pt idx="228">
                  <c:v>228</c:v>
                </c:pt>
                <c:pt idx="229">
                  <c:v>229</c:v>
                </c:pt>
                <c:pt idx="230">
                  <c:v>230</c:v>
                </c:pt>
                <c:pt idx="231">
                  <c:v>231</c:v>
                </c:pt>
                <c:pt idx="232">
                  <c:v>232</c:v>
                </c:pt>
                <c:pt idx="233">
                  <c:v>233</c:v>
                </c:pt>
                <c:pt idx="234">
                  <c:v>234</c:v>
                </c:pt>
                <c:pt idx="235">
                  <c:v>235</c:v>
                </c:pt>
                <c:pt idx="236">
                  <c:v>236</c:v>
                </c:pt>
                <c:pt idx="237">
                  <c:v>237</c:v>
                </c:pt>
                <c:pt idx="238">
                  <c:v>238</c:v>
                </c:pt>
                <c:pt idx="239">
                  <c:v>239</c:v>
                </c:pt>
                <c:pt idx="240">
                  <c:v>240</c:v>
                </c:pt>
                <c:pt idx="241">
                  <c:v>241</c:v>
                </c:pt>
                <c:pt idx="242">
                  <c:v>242</c:v>
                </c:pt>
                <c:pt idx="243">
                  <c:v>243</c:v>
                </c:pt>
                <c:pt idx="244">
                  <c:v>244</c:v>
                </c:pt>
                <c:pt idx="245">
                  <c:v>245</c:v>
                </c:pt>
                <c:pt idx="246">
                  <c:v>246</c:v>
                </c:pt>
                <c:pt idx="247">
                  <c:v>247</c:v>
                </c:pt>
                <c:pt idx="248">
                  <c:v>248</c:v>
                </c:pt>
                <c:pt idx="249">
                  <c:v>249</c:v>
                </c:pt>
                <c:pt idx="250">
                  <c:v>250</c:v>
                </c:pt>
                <c:pt idx="251">
                  <c:v>251</c:v>
                </c:pt>
                <c:pt idx="252">
                  <c:v>252</c:v>
                </c:pt>
                <c:pt idx="253">
                  <c:v>253</c:v>
                </c:pt>
                <c:pt idx="254">
                  <c:v>254</c:v>
                </c:pt>
                <c:pt idx="255">
                  <c:v>255</c:v>
                </c:pt>
                <c:pt idx="256">
                  <c:v>256</c:v>
                </c:pt>
                <c:pt idx="257">
                  <c:v>257</c:v>
                </c:pt>
                <c:pt idx="258">
                  <c:v>258</c:v>
                </c:pt>
                <c:pt idx="259">
                  <c:v>259</c:v>
                </c:pt>
                <c:pt idx="260">
                  <c:v>260</c:v>
                </c:pt>
                <c:pt idx="261">
                  <c:v>261</c:v>
                </c:pt>
                <c:pt idx="262">
                  <c:v>262</c:v>
                </c:pt>
                <c:pt idx="263">
                  <c:v>263</c:v>
                </c:pt>
                <c:pt idx="264">
                  <c:v>264</c:v>
                </c:pt>
                <c:pt idx="265">
                  <c:v>265</c:v>
                </c:pt>
                <c:pt idx="266">
                  <c:v>266</c:v>
                </c:pt>
                <c:pt idx="267">
                  <c:v>267</c:v>
                </c:pt>
                <c:pt idx="268">
                  <c:v>268</c:v>
                </c:pt>
                <c:pt idx="269">
                  <c:v>269</c:v>
                </c:pt>
                <c:pt idx="270">
                  <c:v>270</c:v>
                </c:pt>
                <c:pt idx="271">
                  <c:v>271</c:v>
                </c:pt>
                <c:pt idx="272">
                  <c:v>272</c:v>
                </c:pt>
                <c:pt idx="273">
                  <c:v>273</c:v>
                </c:pt>
                <c:pt idx="274">
                  <c:v>274</c:v>
                </c:pt>
                <c:pt idx="275">
                  <c:v>275</c:v>
                </c:pt>
                <c:pt idx="276">
                  <c:v>276</c:v>
                </c:pt>
                <c:pt idx="277">
                  <c:v>277</c:v>
                </c:pt>
                <c:pt idx="278">
                  <c:v>278</c:v>
                </c:pt>
                <c:pt idx="279">
                  <c:v>279</c:v>
                </c:pt>
                <c:pt idx="280">
                  <c:v>280</c:v>
                </c:pt>
                <c:pt idx="281">
                  <c:v>281</c:v>
                </c:pt>
                <c:pt idx="282">
                  <c:v>282</c:v>
                </c:pt>
                <c:pt idx="283">
                  <c:v>283</c:v>
                </c:pt>
                <c:pt idx="284">
                  <c:v>284</c:v>
                </c:pt>
                <c:pt idx="285">
                  <c:v>285</c:v>
                </c:pt>
                <c:pt idx="286">
                  <c:v>286</c:v>
                </c:pt>
                <c:pt idx="287">
                  <c:v>287</c:v>
                </c:pt>
                <c:pt idx="288">
                  <c:v>288</c:v>
                </c:pt>
                <c:pt idx="289">
                  <c:v>289</c:v>
                </c:pt>
                <c:pt idx="290">
                  <c:v>290</c:v>
                </c:pt>
                <c:pt idx="291">
                  <c:v>291</c:v>
                </c:pt>
                <c:pt idx="292">
                  <c:v>292</c:v>
                </c:pt>
                <c:pt idx="293">
                  <c:v>293</c:v>
                </c:pt>
                <c:pt idx="294">
                  <c:v>294</c:v>
                </c:pt>
                <c:pt idx="295">
                  <c:v>295</c:v>
                </c:pt>
                <c:pt idx="296">
                  <c:v>296</c:v>
                </c:pt>
                <c:pt idx="297">
                  <c:v>297</c:v>
                </c:pt>
                <c:pt idx="298">
                  <c:v>298</c:v>
                </c:pt>
                <c:pt idx="299">
                  <c:v>299</c:v>
                </c:pt>
                <c:pt idx="300">
                  <c:v>300</c:v>
                </c:pt>
                <c:pt idx="301">
                  <c:v>301</c:v>
                </c:pt>
                <c:pt idx="302">
                  <c:v>302</c:v>
                </c:pt>
                <c:pt idx="303">
                  <c:v>303</c:v>
                </c:pt>
                <c:pt idx="304">
                  <c:v>304</c:v>
                </c:pt>
                <c:pt idx="305">
                  <c:v>305</c:v>
                </c:pt>
                <c:pt idx="306">
                  <c:v>306</c:v>
                </c:pt>
                <c:pt idx="307">
                  <c:v>307</c:v>
                </c:pt>
                <c:pt idx="308">
                  <c:v>308</c:v>
                </c:pt>
                <c:pt idx="309">
                  <c:v>309</c:v>
                </c:pt>
                <c:pt idx="310">
                  <c:v>310</c:v>
                </c:pt>
                <c:pt idx="311">
                  <c:v>311</c:v>
                </c:pt>
                <c:pt idx="312">
                  <c:v>312</c:v>
                </c:pt>
                <c:pt idx="313">
                  <c:v>313</c:v>
                </c:pt>
                <c:pt idx="314">
                  <c:v>314</c:v>
                </c:pt>
                <c:pt idx="315">
                  <c:v>315</c:v>
                </c:pt>
                <c:pt idx="316">
                  <c:v>316</c:v>
                </c:pt>
                <c:pt idx="317">
                  <c:v>317</c:v>
                </c:pt>
                <c:pt idx="318">
                  <c:v>318</c:v>
                </c:pt>
                <c:pt idx="319">
                  <c:v>319</c:v>
                </c:pt>
                <c:pt idx="320">
                  <c:v>320</c:v>
                </c:pt>
                <c:pt idx="321">
                  <c:v>321</c:v>
                </c:pt>
                <c:pt idx="322">
                  <c:v>322</c:v>
                </c:pt>
                <c:pt idx="323">
                  <c:v>323</c:v>
                </c:pt>
                <c:pt idx="324">
                  <c:v>324</c:v>
                </c:pt>
                <c:pt idx="325">
                  <c:v>325</c:v>
                </c:pt>
                <c:pt idx="326">
                  <c:v>326</c:v>
                </c:pt>
                <c:pt idx="327">
                  <c:v>327</c:v>
                </c:pt>
                <c:pt idx="328">
                  <c:v>328</c:v>
                </c:pt>
                <c:pt idx="329">
                  <c:v>329</c:v>
                </c:pt>
                <c:pt idx="330">
                  <c:v>330</c:v>
                </c:pt>
                <c:pt idx="331">
                  <c:v>331</c:v>
                </c:pt>
                <c:pt idx="332">
                  <c:v>332</c:v>
                </c:pt>
                <c:pt idx="333">
                  <c:v>333</c:v>
                </c:pt>
                <c:pt idx="334">
                  <c:v>334</c:v>
                </c:pt>
                <c:pt idx="335">
                  <c:v>335</c:v>
                </c:pt>
                <c:pt idx="336">
                  <c:v>336</c:v>
                </c:pt>
                <c:pt idx="337">
                  <c:v>337</c:v>
                </c:pt>
                <c:pt idx="338">
                  <c:v>338</c:v>
                </c:pt>
                <c:pt idx="339">
                  <c:v>339</c:v>
                </c:pt>
                <c:pt idx="340">
                  <c:v>340</c:v>
                </c:pt>
                <c:pt idx="341">
                  <c:v>341</c:v>
                </c:pt>
                <c:pt idx="342">
                  <c:v>342</c:v>
                </c:pt>
                <c:pt idx="343">
                  <c:v>343</c:v>
                </c:pt>
                <c:pt idx="344">
                  <c:v>344</c:v>
                </c:pt>
                <c:pt idx="345">
                  <c:v>345</c:v>
                </c:pt>
                <c:pt idx="346">
                  <c:v>346</c:v>
                </c:pt>
                <c:pt idx="347">
                  <c:v>347</c:v>
                </c:pt>
                <c:pt idx="348">
                  <c:v>348</c:v>
                </c:pt>
                <c:pt idx="349">
                  <c:v>349</c:v>
                </c:pt>
                <c:pt idx="350">
                  <c:v>350</c:v>
                </c:pt>
                <c:pt idx="351">
                  <c:v>351</c:v>
                </c:pt>
                <c:pt idx="352">
                  <c:v>352</c:v>
                </c:pt>
                <c:pt idx="353">
                  <c:v>353</c:v>
                </c:pt>
                <c:pt idx="354">
                  <c:v>354</c:v>
                </c:pt>
                <c:pt idx="355">
                  <c:v>355</c:v>
                </c:pt>
                <c:pt idx="356">
                  <c:v>356</c:v>
                </c:pt>
                <c:pt idx="357">
                  <c:v>357</c:v>
                </c:pt>
                <c:pt idx="358">
                  <c:v>358</c:v>
                </c:pt>
                <c:pt idx="359">
                  <c:v>359</c:v>
                </c:pt>
                <c:pt idx="360">
                  <c:v>360</c:v>
                </c:pt>
                <c:pt idx="361">
                  <c:v>361</c:v>
                </c:pt>
                <c:pt idx="362">
                  <c:v>362</c:v>
                </c:pt>
                <c:pt idx="363">
                  <c:v>363</c:v>
                </c:pt>
                <c:pt idx="364">
                  <c:v>364</c:v>
                </c:pt>
                <c:pt idx="365">
                  <c:v>365</c:v>
                </c:pt>
                <c:pt idx="366">
                  <c:v>366</c:v>
                </c:pt>
                <c:pt idx="367">
                  <c:v>367</c:v>
                </c:pt>
                <c:pt idx="368">
                  <c:v>368</c:v>
                </c:pt>
                <c:pt idx="369">
                  <c:v>369</c:v>
                </c:pt>
                <c:pt idx="370">
                  <c:v>370</c:v>
                </c:pt>
                <c:pt idx="371">
                  <c:v>371</c:v>
                </c:pt>
                <c:pt idx="372">
                  <c:v>372</c:v>
                </c:pt>
                <c:pt idx="373">
                  <c:v>373</c:v>
                </c:pt>
                <c:pt idx="374">
                  <c:v>374</c:v>
                </c:pt>
                <c:pt idx="375">
                  <c:v>375</c:v>
                </c:pt>
                <c:pt idx="376">
                  <c:v>376</c:v>
                </c:pt>
                <c:pt idx="377">
                  <c:v>377</c:v>
                </c:pt>
                <c:pt idx="378">
                  <c:v>378</c:v>
                </c:pt>
                <c:pt idx="379">
                  <c:v>379</c:v>
                </c:pt>
                <c:pt idx="380">
                  <c:v>380</c:v>
                </c:pt>
                <c:pt idx="381">
                  <c:v>381</c:v>
                </c:pt>
                <c:pt idx="382">
                  <c:v>382</c:v>
                </c:pt>
                <c:pt idx="383">
                  <c:v>383</c:v>
                </c:pt>
                <c:pt idx="384">
                  <c:v>384</c:v>
                </c:pt>
                <c:pt idx="385">
                  <c:v>385</c:v>
                </c:pt>
                <c:pt idx="386">
                  <c:v>386</c:v>
                </c:pt>
                <c:pt idx="387">
                  <c:v>387</c:v>
                </c:pt>
                <c:pt idx="388">
                  <c:v>388</c:v>
                </c:pt>
                <c:pt idx="389">
                  <c:v>389</c:v>
                </c:pt>
                <c:pt idx="390">
                  <c:v>390</c:v>
                </c:pt>
                <c:pt idx="391">
                  <c:v>391</c:v>
                </c:pt>
                <c:pt idx="392">
                  <c:v>392</c:v>
                </c:pt>
                <c:pt idx="393">
                  <c:v>393</c:v>
                </c:pt>
                <c:pt idx="394">
                  <c:v>394</c:v>
                </c:pt>
                <c:pt idx="395">
                  <c:v>395</c:v>
                </c:pt>
                <c:pt idx="396">
                  <c:v>396</c:v>
                </c:pt>
                <c:pt idx="397">
                  <c:v>397</c:v>
                </c:pt>
                <c:pt idx="398">
                  <c:v>398</c:v>
                </c:pt>
                <c:pt idx="399">
                  <c:v>399</c:v>
                </c:pt>
                <c:pt idx="400">
                  <c:v>400</c:v>
                </c:pt>
                <c:pt idx="401">
                  <c:v>401</c:v>
                </c:pt>
                <c:pt idx="402">
                  <c:v>402</c:v>
                </c:pt>
                <c:pt idx="403">
                  <c:v>403</c:v>
                </c:pt>
                <c:pt idx="404">
                  <c:v>404</c:v>
                </c:pt>
                <c:pt idx="405">
                  <c:v>405</c:v>
                </c:pt>
                <c:pt idx="406">
                  <c:v>406</c:v>
                </c:pt>
                <c:pt idx="407">
                  <c:v>407</c:v>
                </c:pt>
                <c:pt idx="408">
                  <c:v>408</c:v>
                </c:pt>
                <c:pt idx="409">
                  <c:v>409</c:v>
                </c:pt>
                <c:pt idx="410">
                  <c:v>410</c:v>
                </c:pt>
                <c:pt idx="411">
                  <c:v>411</c:v>
                </c:pt>
                <c:pt idx="412">
                  <c:v>412</c:v>
                </c:pt>
                <c:pt idx="413">
                  <c:v>413</c:v>
                </c:pt>
                <c:pt idx="414">
                  <c:v>414</c:v>
                </c:pt>
                <c:pt idx="415">
                  <c:v>415</c:v>
                </c:pt>
                <c:pt idx="416">
                  <c:v>416</c:v>
                </c:pt>
                <c:pt idx="417">
                  <c:v>417</c:v>
                </c:pt>
                <c:pt idx="418">
                  <c:v>418</c:v>
                </c:pt>
                <c:pt idx="419">
                  <c:v>419</c:v>
                </c:pt>
                <c:pt idx="420">
                  <c:v>420</c:v>
                </c:pt>
                <c:pt idx="421">
                  <c:v>421</c:v>
                </c:pt>
                <c:pt idx="422">
                  <c:v>422</c:v>
                </c:pt>
                <c:pt idx="423">
                  <c:v>423</c:v>
                </c:pt>
                <c:pt idx="424">
                  <c:v>424</c:v>
                </c:pt>
                <c:pt idx="425">
                  <c:v>425</c:v>
                </c:pt>
                <c:pt idx="426">
                  <c:v>426</c:v>
                </c:pt>
                <c:pt idx="427">
                  <c:v>427</c:v>
                </c:pt>
                <c:pt idx="428">
                  <c:v>428</c:v>
                </c:pt>
                <c:pt idx="429">
                  <c:v>429</c:v>
                </c:pt>
                <c:pt idx="430">
                  <c:v>430</c:v>
                </c:pt>
                <c:pt idx="431">
                  <c:v>431</c:v>
                </c:pt>
                <c:pt idx="432">
                  <c:v>432</c:v>
                </c:pt>
                <c:pt idx="433">
                  <c:v>433</c:v>
                </c:pt>
                <c:pt idx="434">
                  <c:v>434</c:v>
                </c:pt>
                <c:pt idx="435">
                  <c:v>435</c:v>
                </c:pt>
                <c:pt idx="436">
                  <c:v>436</c:v>
                </c:pt>
                <c:pt idx="437">
                  <c:v>437</c:v>
                </c:pt>
                <c:pt idx="438">
                  <c:v>438</c:v>
                </c:pt>
                <c:pt idx="439">
                  <c:v>439</c:v>
                </c:pt>
                <c:pt idx="440">
                  <c:v>440</c:v>
                </c:pt>
                <c:pt idx="441">
                  <c:v>441</c:v>
                </c:pt>
                <c:pt idx="442">
                  <c:v>442</c:v>
                </c:pt>
                <c:pt idx="443">
                  <c:v>443</c:v>
                </c:pt>
                <c:pt idx="444">
                  <c:v>444</c:v>
                </c:pt>
                <c:pt idx="445">
                  <c:v>445</c:v>
                </c:pt>
                <c:pt idx="446">
                  <c:v>446</c:v>
                </c:pt>
                <c:pt idx="447">
                  <c:v>447</c:v>
                </c:pt>
                <c:pt idx="448">
                  <c:v>448</c:v>
                </c:pt>
                <c:pt idx="449">
                  <c:v>449</c:v>
                </c:pt>
                <c:pt idx="450">
                  <c:v>450</c:v>
                </c:pt>
                <c:pt idx="451">
                  <c:v>451</c:v>
                </c:pt>
                <c:pt idx="452">
                  <c:v>452</c:v>
                </c:pt>
                <c:pt idx="453">
                  <c:v>453</c:v>
                </c:pt>
                <c:pt idx="454">
                  <c:v>454</c:v>
                </c:pt>
                <c:pt idx="455">
                  <c:v>455</c:v>
                </c:pt>
                <c:pt idx="456">
                  <c:v>456</c:v>
                </c:pt>
                <c:pt idx="457">
                  <c:v>457</c:v>
                </c:pt>
                <c:pt idx="458">
                  <c:v>458</c:v>
                </c:pt>
                <c:pt idx="459">
                  <c:v>459</c:v>
                </c:pt>
                <c:pt idx="460">
                  <c:v>460</c:v>
                </c:pt>
                <c:pt idx="461">
                  <c:v>461</c:v>
                </c:pt>
                <c:pt idx="462">
                  <c:v>462</c:v>
                </c:pt>
                <c:pt idx="463">
                  <c:v>463</c:v>
                </c:pt>
                <c:pt idx="464">
                  <c:v>464</c:v>
                </c:pt>
                <c:pt idx="465">
                  <c:v>465</c:v>
                </c:pt>
                <c:pt idx="466">
                  <c:v>466</c:v>
                </c:pt>
                <c:pt idx="467">
                  <c:v>467</c:v>
                </c:pt>
                <c:pt idx="468">
                  <c:v>468</c:v>
                </c:pt>
                <c:pt idx="469">
                  <c:v>469</c:v>
                </c:pt>
                <c:pt idx="470">
                  <c:v>470</c:v>
                </c:pt>
                <c:pt idx="471">
                  <c:v>471</c:v>
                </c:pt>
                <c:pt idx="472">
                  <c:v>472</c:v>
                </c:pt>
                <c:pt idx="473">
                  <c:v>473</c:v>
                </c:pt>
                <c:pt idx="474">
                  <c:v>474</c:v>
                </c:pt>
                <c:pt idx="475">
                  <c:v>475</c:v>
                </c:pt>
                <c:pt idx="476">
                  <c:v>476</c:v>
                </c:pt>
                <c:pt idx="477">
                  <c:v>477</c:v>
                </c:pt>
                <c:pt idx="478">
                  <c:v>478</c:v>
                </c:pt>
                <c:pt idx="479">
                  <c:v>479</c:v>
                </c:pt>
                <c:pt idx="480">
                  <c:v>480</c:v>
                </c:pt>
                <c:pt idx="481">
                  <c:v>481</c:v>
                </c:pt>
                <c:pt idx="482">
                  <c:v>482</c:v>
                </c:pt>
                <c:pt idx="483">
                  <c:v>483</c:v>
                </c:pt>
                <c:pt idx="484">
                  <c:v>484</c:v>
                </c:pt>
                <c:pt idx="485">
                  <c:v>485</c:v>
                </c:pt>
                <c:pt idx="486">
                  <c:v>486</c:v>
                </c:pt>
                <c:pt idx="487">
                  <c:v>487</c:v>
                </c:pt>
                <c:pt idx="488">
                  <c:v>488</c:v>
                </c:pt>
                <c:pt idx="489">
                  <c:v>489</c:v>
                </c:pt>
                <c:pt idx="490">
                  <c:v>490</c:v>
                </c:pt>
                <c:pt idx="491">
                  <c:v>491</c:v>
                </c:pt>
                <c:pt idx="492">
                  <c:v>492</c:v>
                </c:pt>
                <c:pt idx="493">
                  <c:v>493</c:v>
                </c:pt>
                <c:pt idx="494">
                  <c:v>494</c:v>
                </c:pt>
                <c:pt idx="495">
                  <c:v>495</c:v>
                </c:pt>
                <c:pt idx="496">
                  <c:v>496</c:v>
                </c:pt>
                <c:pt idx="497">
                  <c:v>497</c:v>
                </c:pt>
                <c:pt idx="498">
                  <c:v>498</c:v>
                </c:pt>
                <c:pt idx="499">
                  <c:v>499</c:v>
                </c:pt>
                <c:pt idx="500">
                  <c:v>500</c:v>
                </c:pt>
                <c:pt idx="501">
                  <c:v>501</c:v>
                </c:pt>
                <c:pt idx="502">
                  <c:v>502</c:v>
                </c:pt>
                <c:pt idx="503">
                  <c:v>503</c:v>
                </c:pt>
                <c:pt idx="504">
                  <c:v>504</c:v>
                </c:pt>
                <c:pt idx="505">
                  <c:v>505</c:v>
                </c:pt>
                <c:pt idx="506">
                  <c:v>506</c:v>
                </c:pt>
                <c:pt idx="507">
                  <c:v>507</c:v>
                </c:pt>
                <c:pt idx="508">
                  <c:v>508</c:v>
                </c:pt>
                <c:pt idx="509">
                  <c:v>509</c:v>
                </c:pt>
                <c:pt idx="510">
                  <c:v>510</c:v>
                </c:pt>
                <c:pt idx="511">
                  <c:v>511</c:v>
                </c:pt>
                <c:pt idx="512">
                  <c:v>512</c:v>
                </c:pt>
                <c:pt idx="513">
                  <c:v>513</c:v>
                </c:pt>
                <c:pt idx="514">
                  <c:v>514</c:v>
                </c:pt>
                <c:pt idx="515">
                  <c:v>515</c:v>
                </c:pt>
                <c:pt idx="516">
                  <c:v>516</c:v>
                </c:pt>
                <c:pt idx="517">
                  <c:v>517</c:v>
                </c:pt>
                <c:pt idx="518">
                  <c:v>518</c:v>
                </c:pt>
                <c:pt idx="519">
                  <c:v>519</c:v>
                </c:pt>
                <c:pt idx="520">
                  <c:v>520</c:v>
                </c:pt>
                <c:pt idx="521">
                  <c:v>521</c:v>
                </c:pt>
                <c:pt idx="522">
                  <c:v>522</c:v>
                </c:pt>
                <c:pt idx="523">
                  <c:v>523</c:v>
                </c:pt>
                <c:pt idx="524">
                  <c:v>524</c:v>
                </c:pt>
                <c:pt idx="525">
                  <c:v>525</c:v>
                </c:pt>
                <c:pt idx="526">
                  <c:v>526</c:v>
                </c:pt>
                <c:pt idx="527">
                  <c:v>527</c:v>
                </c:pt>
                <c:pt idx="528">
                  <c:v>528</c:v>
                </c:pt>
                <c:pt idx="529">
                  <c:v>529</c:v>
                </c:pt>
                <c:pt idx="530">
                  <c:v>530</c:v>
                </c:pt>
                <c:pt idx="531">
                  <c:v>531</c:v>
                </c:pt>
                <c:pt idx="532">
                  <c:v>532</c:v>
                </c:pt>
                <c:pt idx="533">
                  <c:v>533</c:v>
                </c:pt>
                <c:pt idx="534">
                  <c:v>534</c:v>
                </c:pt>
                <c:pt idx="535">
                  <c:v>535</c:v>
                </c:pt>
                <c:pt idx="536">
                  <c:v>536</c:v>
                </c:pt>
                <c:pt idx="537">
                  <c:v>537</c:v>
                </c:pt>
                <c:pt idx="538">
                  <c:v>538</c:v>
                </c:pt>
                <c:pt idx="539">
                  <c:v>539</c:v>
                </c:pt>
                <c:pt idx="540">
                  <c:v>540</c:v>
                </c:pt>
                <c:pt idx="541">
                  <c:v>541</c:v>
                </c:pt>
                <c:pt idx="542">
                  <c:v>542</c:v>
                </c:pt>
                <c:pt idx="543">
                  <c:v>543</c:v>
                </c:pt>
                <c:pt idx="544">
                  <c:v>544</c:v>
                </c:pt>
                <c:pt idx="545">
                  <c:v>545</c:v>
                </c:pt>
                <c:pt idx="546">
                  <c:v>546</c:v>
                </c:pt>
                <c:pt idx="547">
                  <c:v>547</c:v>
                </c:pt>
                <c:pt idx="548">
                  <c:v>548</c:v>
                </c:pt>
                <c:pt idx="549">
                  <c:v>549</c:v>
                </c:pt>
                <c:pt idx="550">
                  <c:v>550</c:v>
                </c:pt>
                <c:pt idx="551">
                  <c:v>551</c:v>
                </c:pt>
                <c:pt idx="552">
                  <c:v>552</c:v>
                </c:pt>
                <c:pt idx="553">
                  <c:v>553</c:v>
                </c:pt>
                <c:pt idx="554">
                  <c:v>554</c:v>
                </c:pt>
                <c:pt idx="555">
                  <c:v>555</c:v>
                </c:pt>
                <c:pt idx="556">
                  <c:v>556</c:v>
                </c:pt>
                <c:pt idx="557">
                  <c:v>557</c:v>
                </c:pt>
                <c:pt idx="558">
                  <c:v>558</c:v>
                </c:pt>
                <c:pt idx="559">
                  <c:v>559</c:v>
                </c:pt>
                <c:pt idx="560">
                  <c:v>560</c:v>
                </c:pt>
                <c:pt idx="561">
                  <c:v>561</c:v>
                </c:pt>
                <c:pt idx="562">
                  <c:v>562</c:v>
                </c:pt>
                <c:pt idx="563">
                  <c:v>563</c:v>
                </c:pt>
                <c:pt idx="564">
                  <c:v>564</c:v>
                </c:pt>
                <c:pt idx="565">
                  <c:v>565</c:v>
                </c:pt>
                <c:pt idx="566">
                  <c:v>566</c:v>
                </c:pt>
                <c:pt idx="567">
                  <c:v>567</c:v>
                </c:pt>
                <c:pt idx="568">
                  <c:v>568</c:v>
                </c:pt>
                <c:pt idx="569">
                  <c:v>569</c:v>
                </c:pt>
                <c:pt idx="570">
                  <c:v>570</c:v>
                </c:pt>
                <c:pt idx="571">
                  <c:v>571</c:v>
                </c:pt>
                <c:pt idx="572">
                  <c:v>572</c:v>
                </c:pt>
                <c:pt idx="573">
                  <c:v>573</c:v>
                </c:pt>
                <c:pt idx="574">
                  <c:v>574</c:v>
                </c:pt>
                <c:pt idx="575">
                  <c:v>575</c:v>
                </c:pt>
                <c:pt idx="576">
                  <c:v>576</c:v>
                </c:pt>
                <c:pt idx="577">
                  <c:v>577</c:v>
                </c:pt>
                <c:pt idx="578">
                  <c:v>578</c:v>
                </c:pt>
                <c:pt idx="579">
                  <c:v>579</c:v>
                </c:pt>
                <c:pt idx="580">
                  <c:v>580</c:v>
                </c:pt>
                <c:pt idx="581">
                  <c:v>581</c:v>
                </c:pt>
                <c:pt idx="582">
                  <c:v>582</c:v>
                </c:pt>
                <c:pt idx="583">
                  <c:v>583</c:v>
                </c:pt>
                <c:pt idx="584">
                  <c:v>584</c:v>
                </c:pt>
                <c:pt idx="585">
                  <c:v>585</c:v>
                </c:pt>
                <c:pt idx="586">
                  <c:v>586</c:v>
                </c:pt>
                <c:pt idx="587">
                  <c:v>587</c:v>
                </c:pt>
                <c:pt idx="588">
                  <c:v>588</c:v>
                </c:pt>
                <c:pt idx="589">
                  <c:v>589</c:v>
                </c:pt>
                <c:pt idx="590">
                  <c:v>590</c:v>
                </c:pt>
                <c:pt idx="591">
                  <c:v>591</c:v>
                </c:pt>
                <c:pt idx="592">
                  <c:v>592</c:v>
                </c:pt>
                <c:pt idx="593">
                  <c:v>593</c:v>
                </c:pt>
                <c:pt idx="594">
                  <c:v>594</c:v>
                </c:pt>
                <c:pt idx="595">
                  <c:v>595</c:v>
                </c:pt>
                <c:pt idx="596">
                  <c:v>596</c:v>
                </c:pt>
                <c:pt idx="597">
                  <c:v>597</c:v>
                </c:pt>
                <c:pt idx="598">
                  <c:v>598</c:v>
                </c:pt>
                <c:pt idx="599">
                  <c:v>599</c:v>
                </c:pt>
                <c:pt idx="600">
                  <c:v>600</c:v>
                </c:pt>
                <c:pt idx="601">
                  <c:v>601</c:v>
                </c:pt>
                <c:pt idx="602">
                  <c:v>602</c:v>
                </c:pt>
                <c:pt idx="603">
                  <c:v>603</c:v>
                </c:pt>
                <c:pt idx="604">
                  <c:v>604</c:v>
                </c:pt>
                <c:pt idx="605">
                  <c:v>605</c:v>
                </c:pt>
                <c:pt idx="606">
                  <c:v>606</c:v>
                </c:pt>
                <c:pt idx="607">
                  <c:v>607</c:v>
                </c:pt>
                <c:pt idx="608">
                  <c:v>608</c:v>
                </c:pt>
                <c:pt idx="609">
                  <c:v>609</c:v>
                </c:pt>
                <c:pt idx="610">
                  <c:v>610</c:v>
                </c:pt>
                <c:pt idx="611">
                  <c:v>611</c:v>
                </c:pt>
                <c:pt idx="612">
                  <c:v>612</c:v>
                </c:pt>
                <c:pt idx="613">
                  <c:v>613</c:v>
                </c:pt>
                <c:pt idx="614">
                  <c:v>614</c:v>
                </c:pt>
                <c:pt idx="615">
                  <c:v>615</c:v>
                </c:pt>
                <c:pt idx="616">
                  <c:v>616</c:v>
                </c:pt>
                <c:pt idx="617">
                  <c:v>617</c:v>
                </c:pt>
                <c:pt idx="618">
                  <c:v>618</c:v>
                </c:pt>
                <c:pt idx="619">
                  <c:v>619</c:v>
                </c:pt>
                <c:pt idx="620">
                  <c:v>620</c:v>
                </c:pt>
                <c:pt idx="621">
                  <c:v>621</c:v>
                </c:pt>
                <c:pt idx="622">
                  <c:v>622</c:v>
                </c:pt>
                <c:pt idx="623">
                  <c:v>623</c:v>
                </c:pt>
                <c:pt idx="624">
                  <c:v>624</c:v>
                </c:pt>
                <c:pt idx="625">
                  <c:v>625</c:v>
                </c:pt>
                <c:pt idx="626">
                  <c:v>626</c:v>
                </c:pt>
                <c:pt idx="627">
                  <c:v>627</c:v>
                </c:pt>
                <c:pt idx="628">
                  <c:v>628</c:v>
                </c:pt>
                <c:pt idx="629">
                  <c:v>629</c:v>
                </c:pt>
                <c:pt idx="630">
                  <c:v>630</c:v>
                </c:pt>
                <c:pt idx="631">
                  <c:v>631</c:v>
                </c:pt>
                <c:pt idx="632">
                  <c:v>632</c:v>
                </c:pt>
                <c:pt idx="633">
                  <c:v>633</c:v>
                </c:pt>
                <c:pt idx="634">
                  <c:v>634</c:v>
                </c:pt>
                <c:pt idx="635">
                  <c:v>635</c:v>
                </c:pt>
                <c:pt idx="636">
                  <c:v>636</c:v>
                </c:pt>
                <c:pt idx="637">
                  <c:v>637</c:v>
                </c:pt>
                <c:pt idx="638">
                  <c:v>638</c:v>
                </c:pt>
                <c:pt idx="639">
                  <c:v>639</c:v>
                </c:pt>
                <c:pt idx="640">
                  <c:v>640</c:v>
                </c:pt>
                <c:pt idx="641">
                  <c:v>641</c:v>
                </c:pt>
                <c:pt idx="642">
                  <c:v>642</c:v>
                </c:pt>
                <c:pt idx="643">
                  <c:v>643</c:v>
                </c:pt>
                <c:pt idx="644">
                  <c:v>644</c:v>
                </c:pt>
                <c:pt idx="645">
                  <c:v>645</c:v>
                </c:pt>
                <c:pt idx="646">
                  <c:v>646</c:v>
                </c:pt>
                <c:pt idx="647">
                  <c:v>647</c:v>
                </c:pt>
                <c:pt idx="648">
                  <c:v>648</c:v>
                </c:pt>
                <c:pt idx="649">
                  <c:v>649</c:v>
                </c:pt>
                <c:pt idx="650">
                  <c:v>650</c:v>
                </c:pt>
                <c:pt idx="651">
                  <c:v>651</c:v>
                </c:pt>
                <c:pt idx="652">
                  <c:v>652</c:v>
                </c:pt>
                <c:pt idx="653">
                  <c:v>653</c:v>
                </c:pt>
                <c:pt idx="654">
                  <c:v>654</c:v>
                </c:pt>
                <c:pt idx="655">
                  <c:v>655</c:v>
                </c:pt>
                <c:pt idx="656">
                  <c:v>656</c:v>
                </c:pt>
                <c:pt idx="657">
                  <c:v>657</c:v>
                </c:pt>
                <c:pt idx="658">
                  <c:v>658</c:v>
                </c:pt>
                <c:pt idx="659">
                  <c:v>659</c:v>
                </c:pt>
              </c:numCache>
            </c:numRef>
          </c:cat>
          <c:val>
            <c:numRef>
              <c:f>'ОЗЗ перед собой'!$C$5:$C$725</c:f>
              <c:numCache>
                <c:formatCode>General</c:formatCode>
                <c:ptCount val="721"/>
                <c:pt idx="0">
                  <c:v>0</c:v>
                </c:pt>
                <c:pt idx="1">
                  <c:v>0.74014219118536018</c:v>
                </c:pt>
                <c:pt idx="2">
                  <c:v>1.4782557040713342</c:v>
                </c:pt>
                <c:pt idx="3">
                  <c:v>2.2123174208247431</c:v>
                </c:pt>
                <c:pt idx="4">
                  <c:v>2.9403153293039694</c:v>
                </c:pt>
                <c:pt idx="5">
                  <c:v>3.6602540378443864</c:v>
                </c:pt>
                <c:pt idx="6">
                  <c:v>4.3701602444882104</c:v>
                </c:pt>
                <c:pt idx="7">
                  <c:v>5.068088145668006</c:v>
                </c:pt>
                <c:pt idx="8">
                  <c:v>5.7521247695190141</c:v>
                </c:pt>
                <c:pt idx="9">
                  <c:v>6.4203952192020619</c:v>
                </c:pt>
                <c:pt idx="10">
                  <c:v>7.0710678118654746</c:v>
                </c:pt>
                <c:pt idx="11">
                  <c:v>7.7023590991604634</c:v>
                </c:pt>
                <c:pt idx="12">
                  <c:v>8.3125387555490686</c:v>
                </c:pt>
                <c:pt idx="13">
                  <c:v>8.8999343210061976</c:v>
                </c:pt>
                <c:pt idx="14">
                  <c:v>9.462935785116299</c:v>
                </c:pt>
                <c:pt idx="15">
                  <c:v>10</c:v>
                </c:pt>
                <c:pt idx="16">
                  <c:v>10.509654909975175</c:v>
                </c:pt>
                <c:pt idx="17">
                  <c:v>10.990503586359267</c:v>
                </c:pt>
                <c:pt idx="18">
                  <c:v>11.441228056353687</c:v>
                </c:pt>
                <c:pt idx="19">
                  <c:v>11.860592915515651</c:v>
                </c:pt>
                <c:pt idx="20">
                  <c:v>12.24744871391589</c:v>
                </c:pt>
                <c:pt idx="21">
                  <c:v>12.600735106701009</c:v>
                </c:pt>
                <c:pt idx="22">
                  <c:v>12.91948376042502</c:v>
                </c:pt>
                <c:pt idx="23">
                  <c:v>13.202821007184012</c:v>
                </c:pt>
                <c:pt idx="24">
                  <c:v>13.449970239279146</c:v>
                </c:pt>
                <c:pt idx="25">
                  <c:v>13.660254037844387</c:v>
                </c:pt>
                <c:pt idx="26">
                  <c:v>13.83309602960451</c:v>
                </c:pt>
                <c:pt idx="27">
                  <c:v>13.968022466674206</c:v>
                </c:pt>
                <c:pt idx="28">
                  <c:v>14.064663525068083</c:v>
                </c:pt>
                <c:pt idx="29">
                  <c:v>14.122754318362524</c:v>
                </c:pt>
                <c:pt idx="30">
                  <c:v>14.142135623730951</c:v>
                </c:pt>
                <c:pt idx="31">
                  <c:v>14.122754318362524</c:v>
                </c:pt>
                <c:pt idx="32">
                  <c:v>14.064663525068084</c:v>
                </c:pt>
                <c:pt idx="33">
                  <c:v>13.968022466674206</c:v>
                </c:pt>
                <c:pt idx="34">
                  <c:v>13.833096029604512</c:v>
                </c:pt>
                <c:pt idx="35">
                  <c:v>13.660254037844387</c:v>
                </c:pt>
                <c:pt idx="36">
                  <c:v>13.449970239279146</c:v>
                </c:pt>
                <c:pt idx="37">
                  <c:v>13.202821007184012</c:v>
                </c:pt>
                <c:pt idx="38">
                  <c:v>12.91948376042502</c:v>
                </c:pt>
                <c:pt idx="39">
                  <c:v>12.600735106701011</c:v>
                </c:pt>
                <c:pt idx="40">
                  <c:v>12.247448713915892</c:v>
                </c:pt>
                <c:pt idx="41">
                  <c:v>11.860592915515653</c:v>
                </c:pt>
                <c:pt idx="42">
                  <c:v>11.441228056353687</c:v>
                </c:pt>
                <c:pt idx="43">
                  <c:v>10.990503586359267</c:v>
                </c:pt>
                <c:pt idx="44">
                  <c:v>10.509654909975177</c:v>
                </c:pt>
                <c:pt idx="45">
                  <c:v>10.000000000000002</c:v>
                </c:pt>
                <c:pt idx="46">
                  <c:v>9.4629357851163025</c:v>
                </c:pt>
                <c:pt idx="47">
                  <c:v>8.8999343210061976</c:v>
                </c:pt>
                <c:pt idx="48">
                  <c:v>8.3125387555490704</c:v>
                </c:pt>
                <c:pt idx="49">
                  <c:v>7.7023590991604669</c:v>
                </c:pt>
                <c:pt idx="50">
                  <c:v>7.0710678118654746</c:v>
                </c:pt>
                <c:pt idx="51">
                  <c:v>6.420395219202069</c:v>
                </c:pt>
                <c:pt idx="52">
                  <c:v>5.7521247695190185</c:v>
                </c:pt>
                <c:pt idx="53">
                  <c:v>5.068088145668006</c:v>
                </c:pt>
                <c:pt idx="54">
                  <c:v>4.3701602444882122</c:v>
                </c:pt>
                <c:pt idx="55">
                  <c:v>3.6602540378443837</c:v>
                </c:pt>
                <c:pt idx="56">
                  <c:v>2.9403153293039752</c:v>
                </c:pt>
                <c:pt idx="57">
                  <c:v>2.2123174208247445</c:v>
                </c:pt>
                <c:pt idx="58">
                  <c:v>1.4782557040713318</c:v>
                </c:pt>
                <c:pt idx="59">
                  <c:v>0.74014219118535984</c:v>
                </c:pt>
                <c:pt idx="60">
                  <c:v>1.7326215608522128E-15</c:v>
                </c:pt>
                <c:pt idx="61">
                  <c:v>-0.74014219118535629</c:v>
                </c:pt>
                <c:pt idx="62">
                  <c:v>-1.4782557040713347</c:v>
                </c:pt>
                <c:pt idx="63">
                  <c:v>-2.2123174208247409</c:v>
                </c:pt>
                <c:pt idx="64">
                  <c:v>-2.9403153293039659</c:v>
                </c:pt>
                <c:pt idx="65">
                  <c:v>-3.6602540378443869</c:v>
                </c:pt>
                <c:pt idx="66">
                  <c:v>-4.3701602444882086</c:v>
                </c:pt>
                <c:pt idx="67">
                  <c:v>-5.0680881456680096</c:v>
                </c:pt>
                <c:pt idx="68">
                  <c:v>-5.7521247695190096</c:v>
                </c:pt>
                <c:pt idx="69">
                  <c:v>-6.4203952192020601</c:v>
                </c:pt>
                <c:pt idx="70">
                  <c:v>-7.071067811865472</c:v>
                </c:pt>
                <c:pt idx="71">
                  <c:v>-7.7023590991604634</c:v>
                </c:pt>
                <c:pt idx="72">
                  <c:v>-8.3125387555490722</c:v>
                </c:pt>
                <c:pt idx="73">
                  <c:v>-8.8999343210061959</c:v>
                </c:pt>
                <c:pt idx="74">
                  <c:v>-9.4629357851163007</c:v>
                </c:pt>
                <c:pt idx="75">
                  <c:v>-10</c:v>
                </c:pt>
                <c:pt idx="76">
                  <c:v>-10.509654909975179</c:v>
                </c:pt>
                <c:pt idx="77">
                  <c:v>-10.990503586359273</c:v>
                </c:pt>
                <c:pt idx="78">
                  <c:v>-11.441228056353685</c:v>
                </c:pt>
                <c:pt idx="79">
                  <c:v>-11.860592915515651</c:v>
                </c:pt>
                <c:pt idx="80">
                  <c:v>-12.247448713915887</c:v>
                </c:pt>
                <c:pt idx="81">
                  <c:v>-12.600735106701009</c:v>
                </c:pt>
                <c:pt idx="82">
                  <c:v>-12.919483760425015</c:v>
                </c:pt>
                <c:pt idx="83">
                  <c:v>-13.20282100718401</c:v>
                </c:pt>
                <c:pt idx="84">
                  <c:v>-13.449970239279146</c:v>
                </c:pt>
                <c:pt idx="85">
                  <c:v>-13.660254037844387</c:v>
                </c:pt>
                <c:pt idx="86">
                  <c:v>-13.833096029604512</c:v>
                </c:pt>
                <c:pt idx="87">
                  <c:v>-13.968022466674205</c:v>
                </c:pt>
                <c:pt idx="88">
                  <c:v>-14.064663525068084</c:v>
                </c:pt>
                <c:pt idx="89">
                  <c:v>-14.122754318362524</c:v>
                </c:pt>
                <c:pt idx="90">
                  <c:v>-14.142135623730951</c:v>
                </c:pt>
                <c:pt idx="91">
                  <c:v>-14.122754318362524</c:v>
                </c:pt>
                <c:pt idx="92">
                  <c:v>-14.064663525068084</c:v>
                </c:pt>
                <c:pt idx="93">
                  <c:v>-13.968022466674206</c:v>
                </c:pt>
                <c:pt idx="94">
                  <c:v>-13.83309602960451</c:v>
                </c:pt>
                <c:pt idx="95">
                  <c:v>-13.660254037844389</c:v>
                </c:pt>
                <c:pt idx="96">
                  <c:v>-13.449970239279148</c:v>
                </c:pt>
                <c:pt idx="97">
                  <c:v>-13.202821007184012</c:v>
                </c:pt>
                <c:pt idx="98">
                  <c:v>-12.919483760425024</c:v>
                </c:pt>
                <c:pt idx="99">
                  <c:v>-12.600735106701006</c:v>
                </c:pt>
                <c:pt idx="100">
                  <c:v>-12.24744871391589</c:v>
                </c:pt>
                <c:pt idx="101">
                  <c:v>-11.860592915515653</c:v>
                </c:pt>
                <c:pt idx="102">
                  <c:v>-11.441228056353696</c:v>
                </c:pt>
                <c:pt idx="103">
                  <c:v>-10.990503586359267</c:v>
                </c:pt>
                <c:pt idx="104">
                  <c:v>-10.509654909975183</c:v>
                </c:pt>
                <c:pt idx="105">
                  <c:v>-10.000000000000002</c:v>
                </c:pt>
                <c:pt idx="106">
                  <c:v>-9.462935785116299</c:v>
                </c:pt>
                <c:pt idx="107">
                  <c:v>-8.8999343210062047</c:v>
                </c:pt>
                <c:pt idx="108">
                  <c:v>-8.3125387555490722</c:v>
                </c:pt>
                <c:pt idx="109">
                  <c:v>-7.7023590991604616</c:v>
                </c:pt>
                <c:pt idx="110">
                  <c:v>-7.0710678118654711</c:v>
                </c:pt>
                <c:pt idx="111">
                  <c:v>-6.4203952192020646</c:v>
                </c:pt>
                <c:pt idx="112">
                  <c:v>-5.7521247695190247</c:v>
                </c:pt>
                <c:pt idx="113">
                  <c:v>-5.0680881456680025</c:v>
                </c:pt>
                <c:pt idx="114">
                  <c:v>-4.3701602444882139</c:v>
                </c:pt>
                <c:pt idx="115">
                  <c:v>-3.660254037844398</c:v>
                </c:pt>
                <c:pt idx="116">
                  <c:v>-2.9403153293039646</c:v>
                </c:pt>
                <c:pt idx="117">
                  <c:v>-2.2123174208247467</c:v>
                </c:pt>
                <c:pt idx="118">
                  <c:v>-1.4782557040713336</c:v>
                </c:pt>
                <c:pt idx="119">
                  <c:v>-0.74014219118536784</c:v>
                </c:pt>
                <c:pt idx="120">
                  <c:v>-3.4652431217044256E-15</c:v>
                </c:pt>
                <c:pt idx="121">
                  <c:v>0.74014219118536095</c:v>
                </c:pt>
                <c:pt idx="122">
                  <c:v>1.4782557040713267</c:v>
                </c:pt>
                <c:pt idx="123">
                  <c:v>2.212317420824752</c:v>
                </c:pt>
                <c:pt idx="124">
                  <c:v>2.9403153293039699</c:v>
                </c:pt>
                <c:pt idx="125">
                  <c:v>3.6602540378443793</c:v>
                </c:pt>
                <c:pt idx="126">
                  <c:v>4.3701602444882077</c:v>
                </c:pt>
                <c:pt idx="127">
                  <c:v>5.0680881456680078</c:v>
                </c:pt>
                <c:pt idx="128">
                  <c:v>5.7521247695190079</c:v>
                </c:pt>
                <c:pt idx="129">
                  <c:v>6.4203952192020584</c:v>
                </c:pt>
                <c:pt idx="130">
                  <c:v>7.0710678118654755</c:v>
                </c:pt>
                <c:pt idx="131">
                  <c:v>7.7023590991604669</c:v>
                </c:pt>
                <c:pt idx="132">
                  <c:v>8.3125387555490651</c:v>
                </c:pt>
                <c:pt idx="133">
                  <c:v>8.8999343210061905</c:v>
                </c:pt>
                <c:pt idx="134">
                  <c:v>9.4629357851163043</c:v>
                </c:pt>
                <c:pt idx="135">
                  <c:v>9.9999999999999982</c:v>
                </c:pt>
                <c:pt idx="136">
                  <c:v>10.50965490997517</c:v>
                </c:pt>
                <c:pt idx="137">
                  <c:v>10.990503586359273</c:v>
                </c:pt>
                <c:pt idx="138">
                  <c:v>11.441228056353683</c:v>
                </c:pt>
                <c:pt idx="139">
                  <c:v>11.860592915515651</c:v>
                </c:pt>
                <c:pt idx="140">
                  <c:v>12.247448713915887</c:v>
                </c:pt>
                <c:pt idx="141">
                  <c:v>12.600735106701007</c:v>
                </c:pt>
                <c:pt idx="142">
                  <c:v>12.91948376042502</c:v>
                </c:pt>
                <c:pt idx="143">
                  <c:v>13.202821007184008</c:v>
                </c:pt>
                <c:pt idx="144">
                  <c:v>13.44997023927915</c:v>
                </c:pt>
                <c:pt idx="145">
                  <c:v>13.660254037844387</c:v>
                </c:pt>
                <c:pt idx="146">
                  <c:v>13.833096029604508</c:v>
                </c:pt>
                <c:pt idx="147">
                  <c:v>13.968022466674203</c:v>
                </c:pt>
                <c:pt idx="148">
                  <c:v>14.064663525068083</c:v>
                </c:pt>
                <c:pt idx="149">
                  <c:v>14.122754318362524</c:v>
                </c:pt>
                <c:pt idx="150">
                  <c:v>14.142135623730951</c:v>
                </c:pt>
                <c:pt idx="151">
                  <c:v>14.122754318362524</c:v>
                </c:pt>
                <c:pt idx="152">
                  <c:v>14.064663525068083</c:v>
                </c:pt>
                <c:pt idx="153">
                  <c:v>13.968022466674208</c:v>
                </c:pt>
                <c:pt idx="154">
                  <c:v>13.833096029604508</c:v>
                </c:pt>
                <c:pt idx="155">
                  <c:v>13.660254037844389</c:v>
                </c:pt>
                <c:pt idx="156">
                  <c:v>13.449970239279148</c:v>
                </c:pt>
                <c:pt idx="157">
                  <c:v>13.202821007184012</c:v>
                </c:pt>
                <c:pt idx="158">
                  <c:v>12.919483760425019</c:v>
                </c:pt>
                <c:pt idx="159">
                  <c:v>12.600735106701006</c:v>
                </c:pt>
                <c:pt idx="160">
                  <c:v>12.247448713915897</c:v>
                </c:pt>
                <c:pt idx="161">
                  <c:v>11.860592915515641</c:v>
                </c:pt>
                <c:pt idx="162">
                  <c:v>11.44122805635369</c:v>
                </c:pt>
                <c:pt idx="163">
                  <c:v>10.990503586359269</c:v>
                </c:pt>
                <c:pt idx="164">
                  <c:v>10.509654909975191</c:v>
                </c:pt>
                <c:pt idx="165">
                  <c:v>9.9999999999999947</c:v>
                </c:pt>
                <c:pt idx="166">
                  <c:v>9.4629357851163114</c:v>
                </c:pt>
                <c:pt idx="167">
                  <c:v>8.8999343210062065</c:v>
                </c:pt>
                <c:pt idx="168">
                  <c:v>8.3125387555490722</c:v>
                </c:pt>
                <c:pt idx="169">
                  <c:v>7.7023590991604634</c:v>
                </c:pt>
                <c:pt idx="170">
                  <c:v>7.071067811865472</c:v>
                </c:pt>
                <c:pt idx="171">
                  <c:v>6.4203952192020779</c:v>
                </c:pt>
                <c:pt idx="172">
                  <c:v>5.7521247695190043</c:v>
                </c:pt>
                <c:pt idx="173">
                  <c:v>5.0680881456680158</c:v>
                </c:pt>
                <c:pt idx="174">
                  <c:v>4.3701602444882157</c:v>
                </c:pt>
                <c:pt idx="175">
                  <c:v>3.6602540378443869</c:v>
                </c:pt>
                <c:pt idx="176">
                  <c:v>2.9403153293039663</c:v>
                </c:pt>
                <c:pt idx="177">
                  <c:v>2.2123174208247605</c:v>
                </c:pt>
                <c:pt idx="178">
                  <c:v>1.4782557040713478</c:v>
                </c:pt>
                <c:pt idx="179">
                  <c:v>0.74014219118536961</c:v>
                </c:pt>
                <c:pt idx="180">
                  <c:v>5.1978646825566386E-15</c:v>
                </c:pt>
                <c:pt idx="181">
                  <c:v>-0.74014219118535918</c:v>
                </c:pt>
                <c:pt idx="182">
                  <c:v>-1.4782557040713376</c:v>
                </c:pt>
                <c:pt idx="183">
                  <c:v>-2.2123174208247502</c:v>
                </c:pt>
                <c:pt idx="184">
                  <c:v>-2.9403153293039561</c:v>
                </c:pt>
                <c:pt idx="185">
                  <c:v>-3.6602540378443775</c:v>
                </c:pt>
                <c:pt idx="186">
                  <c:v>-4.3701602444882059</c:v>
                </c:pt>
                <c:pt idx="187">
                  <c:v>-5.068088145668006</c:v>
                </c:pt>
                <c:pt idx="188">
                  <c:v>-5.7521247695190176</c:v>
                </c:pt>
                <c:pt idx="189">
                  <c:v>-6.4203952192020681</c:v>
                </c:pt>
                <c:pt idx="190">
                  <c:v>-7.071067811865464</c:v>
                </c:pt>
                <c:pt idx="191">
                  <c:v>-7.7023590991604554</c:v>
                </c:pt>
                <c:pt idx="192">
                  <c:v>-8.3125387555490651</c:v>
                </c:pt>
                <c:pt idx="193">
                  <c:v>-8.8999343210061781</c:v>
                </c:pt>
                <c:pt idx="194">
                  <c:v>-9.4629357851163025</c:v>
                </c:pt>
                <c:pt idx="195">
                  <c:v>-10.000000000000005</c:v>
                </c:pt>
                <c:pt idx="196">
                  <c:v>-10.509654909975168</c:v>
                </c:pt>
                <c:pt idx="197">
                  <c:v>-10.990503586359262</c:v>
                </c:pt>
                <c:pt idx="198">
                  <c:v>-11.441228056353697</c:v>
                </c:pt>
                <c:pt idx="199">
                  <c:v>-11.86059291551565</c:v>
                </c:pt>
                <c:pt idx="200">
                  <c:v>-12.247448713915892</c:v>
                </c:pt>
                <c:pt idx="201">
                  <c:v>-12.600735106701014</c:v>
                </c:pt>
                <c:pt idx="202">
                  <c:v>-12.919483760425015</c:v>
                </c:pt>
                <c:pt idx="203">
                  <c:v>-13.202821007184008</c:v>
                </c:pt>
                <c:pt idx="204">
                  <c:v>-13.449970239279137</c:v>
                </c:pt>
                <c:pt idx="205">
                  <c:v>-13.660254037844386</c:v>
                </c:pt>
                <c:pt idx="206">
                  <c:v>-13.833096029604512</c:v>
                </c:pt>
                <c:pt idx="207">
                  <c:v>-13.968022466674203</c:v>
                </c:pt>
                <c:pt idx="208">
                  <c:v>-14.064663525068081</c:v>
                </c:pt>
                <c:pt idx="209">
                  <c:v>-14.122754318362526</c:v>
                </c:pt>
                <c:pt idx="210">
                  <c:v>-14.142135623730951</c:v>
                </c:pt>
                <c:pt idx="211">
                  <c:v>-14.122754318362524</c:v>
                </c:pt>
                <c:pt idx="212">
                  <c:v>-14.064663525068083</c:v>
                </c:pt>
                <c:pt idx="213">
                  <c:v>-13.968022466674208</c:v>
                </c:pt>
                <c:pt idx="214">
                  <c:v>-13.833096029604514</c:v>
                </c:pt>
                <c:pt idx="215">
                  <c:v>-13.660254037844382</c:v>
                </c:pt>
                <c:pt idx="216">
                  <c:v>-13.44997023927915</c:v>
                </c:pt>
                <c:pt idx="217">
                  <c:v>-13.202821007184014</c:v>
                </c:pt>
                <c:pt idx="218">
                  <c:v>-12.91948376042502</c:v>
                </c:pt>
                <c:pt idx="219">
                  <c:v>-12.600735106701018</c:v>
                </c:pt>
                <c:pt idx="220">
                  <c:v>-12.247448713915885</c:v>
                </c:pt>
                <c:pt idx="221">
                  <c:v>-11.860592915515655</c:v>
                </c:pt>
                <c:pt idx="222">
                  <c:v>-11.44122805635369</c:v>
                </c:pt>
                <c:pt idx="223">
                  <c:v>-10.990503586359271</c:v>
                </c:pt>
                <c:pt idx="224">
                  <c:v>-10.509654909975193</c:v>
                </c:pt>
                <c:pt idx="225">
                  <c:v>-9.9999999999999964</c:v>
                </c:pt>
                <c:pt idx="226">
                  <c:v>-9.4629357851162936</c:v>
                </c:pt>
                <c:pt idx="227">
                  <c:v>-8.8999343210062083</c:v>
                </c:pt>
                <c:pt idx="228">
                  <c:v>-8.312538755549074</c:v>
                </c:pt>
                <c:pt idx="229">
                  <c:v>-7.7023590991604651</c:v>
                </c:pt>
                <c:pt idx="230">
                  <c:v>-7.0710678118654959</c:v>
                </c:pt>
                <c:pt idx="231">
                  <c:v>-6.4203952192020566</c:v>
                </c:pt>
                <c:pt idx="232">
                  <c:v>-5.7521247695190052</c:v>
                </c:pt>
                <c:pt idx="233">
                  <c:v>-5.0680881456680176</c:v>
                </c:pt>
                <c:pt idx="234">
                  <c:v>-4.3701602444882175</c:v>
                </c:pt>
                <c:pt idx="235">
                  <c:v>-3.6602540378444139</c:v>
                </c:pt>
                <c:pt idx="236">
                  <c:v>-2.9403153293039681</c:v>
                </c:pt>
                <c:pt idx="237">
                  <c:v>-2.2123174208247374</c:v>
                </c:pt>
                <c:pt idx="238">
                  <c:v>-1.4782557040713495</c:v>
                </c:pt>
                <c:pt idx="239">
                  <c:v>-0.74014219118537139</c:v>
                </c:pt>
                <c:pt idx="240">
                  <c:v>-6.9304862434088512E-15</c:v>
                </c:pt>
                <c:pt idx="241">
                  <c:v>0.74014219118535751</c:v>
                </c:pt>
                <c:pt idx="242">
                  <c:v>1.4782557040713358</c:v>
                </c:pt>
                <c:pt idx="243">
                  <c:v>2.2123174208247485</c:v>
                </c:pt>
                <c:pt idx="244">
                  <c:v>2.9403153293039543</c:v>
                </c:pt>
                <c:pt idx="245">
                  <c:v>3.6602540378443762</c:v>
                </c:pt>
                <c:pt idx="246">
                  <c:v>4.3701602444882282</c:v>
                </c:pt>
                <c:pt idx="247">
                  <c:v>5.0680881456680043</c:v>
                </c:pt>
                <c:pt idx="248">
                  <c:v>5.7521247695190159</c:v>
                </c:pt>
                <c:pt idx="249">
                  <c:v>6.4203952192020441</c:v>
                </c:pt>
                <c:pt idx="250">
                  <c:v>7.0710678118654622</c:v>
                </c:pt>
                <c:pt idx="251">
                  <c:v>7.702359099160474</c:v>
                </c:pt>
                <c:pt idx="252">
                  <c:v>8.3125387555490633</c:v>
                </c:pt>
                <c:pt idx="253">
                  <c:v>8.8999343210061959</c:v>
                </c:pt>
                <c:pt idx="254">
                  <c:v>9.4629357851163007</c:v>
                </c:pt>
                <c:pt idx="255">
                  <c:v>9.9999999999999876</c:v>
                </c:pt>
                <c:pt idx="256">
                  <c:v>10.509654909975167</c:v>
                </c:pt>
                <c:pt idx="257">
                  <c:v>10.990503586359276</c:v>
                </c:pt>
                <c:pt idx="258">
                  <c:v>11.441228056353681</c:v>
                </c:pt>
                <c:pt idx="259">
                  <c:v>11.86059291551565</c:v>
                </c:pt>
                <c:pt idx="260">
                  <c:v>12.247448713915892</c:v>
                </c:pt>
                <c:pt idx="261">
                  <c:v>12.600735106701002</c:v>
                </c:pt>
                <c:pt idx="262">
                  <c:v>12.919483760425026</c:v>
                </c:pt>
                <c:pt idx="263">
                  <c:v>13.202821007184015</c:v>
                </c:pt>
                <c:pt idx="264">
                  <c:v>13.449970239279144</c:v>
                </c:pt>
                <c:pt idx="265">
                  <c:v>13.660254037844386</c:v>
                </c:pt>
                <c:pt idx="266">
                  <c:v>13.833096029604507</c:v>
                </c:pt>
                <c:pt idx="267">
                  <c:v>13.968022466674203</c:v>
                </c:pt>
                <c:pt idx="268">
                  <c:v>14.064663525068084</c:v>
                </c:pt>
                <c:pt idx="269">
                  <c:v>14.122754318362524</c:v>
                </c:pt>
                <c:pt idx="270">
                  <c:v>14.142135623730951</c:v>
                </c:pt>
                <c:pt idx="271">
                  <c:v>14.122754318362524</c:v>
                </c:pt>
                <c:pt idx="272">
                  <c:v>14.064663525068086</c:v>
                </c:pt>
                <c:pt idx="273">
                  <c:v>13.968022466674205</c:v>
                </c:pt>
                <c:pt idx="274">
                  <c:v>13.833096029604508</c:v>
                </c:pt>
                <c:pt idx="275">
                  <c:v>13.660254037844391</c:v>
                </c:pt>
                <c:pt idx="276">
                  <c:v>13.44997023927915</c:v>
                </c:pt>
                <c:pt idx="277">
                  <c:v>13.202821007184003</c:v>
                </c:pt>
                <c:pt idx="278">
                  <c:v>12.91948376042502</c:v>
                </c:pt>
                <c:pt idx="279">
                  <c:v>12.600735106701007</c:v>
                </c:pt>
                <c:pt idx="280">
                  <c:v>12.247448713915899</c:v>
                </c:pt>
                <c:pt idx="281">
                  <c:v>11.860592915515657</c:v>
                </c:pt>
                <c:pt idx="282">
                  <c:v>11.441228056353692</c:v>
                </c:pt>
                <c:pt idx="283">
                  <c:v>10.990503586359287</c:v>
                </c:pt>
                <c:pt idx="284">
                  <c:v>10.509654909975177</c:v>
                </c:pt>
                <c:pt idx="285">
                  <c:v>9.9999999999999982</c:v>
                </c:pt>
                <c:pt idx="286">
                  <c:v>9.4629357851163132</c:v>
                </c:pt>
                <c:pt idx="287">
                  <c:v>8.8999343210062083</c:v>
                </c:pt>
                <c:pt idx="288">
                  <c:v>8.3125387555490544</c:v>
                </c:pt>
                <c:pt idx="289">
                  <c:v>7.7023590991604669</c:v>
                </c:pt>
                <c:pt idx="290">
                  <c:v>7.0710678118654755</c:v>
                </c:pt>
                <c:pt idx="291">
                  <c:v>6.4203952192020584</c:v>
                </c:pt>
                <c:pt idx="292">
                  <c:v>5.752124769519031</c:v>
                </c:pt>
                <c:pt idx="293">
                  <c:v>5.0680881456680185</c:v>
                </c:pt>
                <c:pt idx="294">
                  <c:v>4.3701602444882424</c:v>
                </c:pt>
                <c:pt idx="295">
                  <c:v>3.6602540378443909</c:v>
                </c:pt>
                <c:pt idx="296">
                  <c:v>2.9403153293039699</c:v>
                </c:pt>
                <c:pt idx="297">
                  <c:v>2.212317420824764</c:v>
                </c:pt>
                <c:pt idx="298">
                  <c:v>1.4782557040713511</c:v>
                </c:pt>
                <c:pt idx="299">
                  <c:v>0.74014219118534796</c:v>
                </c:pt>
                <c:pt idx="300">
                  <c:v>8.6631078042610638E-15</c:v>
                </c:pt>
                <c:pt idx="301">
                  <c:v>-0.74014219118535574</c:v>
                </c:pt>
                <c:pt idx="302">
                  <c:v>-1.478255704071334</c:v>
                </c:pt>
                <c:pt idx="303">
                  <c:v>-2.2123174208247218</c:v>
                </c:pt>
                <c:pt idx="304">
                  <c:v>-2.9403153293039774</c:v>
                </c:pt>
                <c:pt idx="305">
                  <c:v>-3.660254037844398</c:v>
                </c:pt>
                <c:pt idx="306">
                  <c:v>-4.3701602444881784</c:v>
                </c:pt>
                <c:pt idx="307">
                  <c:v>-5.0680881456680256</c:v>
                </c:pt>
                <c:pt idx="308">
                  <c:v>-5.7521247695190381</c:v>
                </c:pt>
                <c:pt idx="309">
                  <c:v>-6.4203952192020424</c:v>
                </c:pt>
                <c:pt idx="310">
                  <c:v>-7.0710678118654604</c:v>
                </c:pt>
                <c:pt idx="311">
                  <c:v>-7.7023590991604527</c:v>
                </c:pt>
                <c:pt idx="312">
                  <c:v>-8.3125387555490615</c:v>
                </c:pt>
                <c:pt idx="313">
                  <c:v>-8.8999343210061959</c:v>
                </c:pt>
                <c:pt idx="314">
                  <c:v>-9.462935785116299</c:v>
                </c:pt>
                <c:pt idx="315">
                  <c:v>-10.000000000000002</c:v>
                </c:pt>
                <c:pt idx="316">
                  <c:v>-10.509654909975183</c:v>
                </c:pt>
                <c:pt idx="317">
                  <c:v>-10.990503586359244</c:v>
                </c:pt>
                <c:pt idx="318">
                  <c:v>-11.441228056353696</c:v>
                </c:pt>
                <c:pt idx="319">
                  <c:v>-11.860592915515662</c:v>
                </c:pt>
                <c:pt idx="320">
                  <c:v>-12.247448713915878</c:v>
                </c:pt>
                <c:pt idx="321">
                  <c:v>-12.600735106701</c:v>
                </c:pt>
                <c:pt idx="322">
                  <c:v>-12.919483760425035</c:v>
                </c:pt>
                <c:pt idx="323">
                  <c:v>-13.202821007184006</c:v>
                </c:pt>
                <c:pt idx="324">
                  <c:v>-13.449970239279144</c:v>
                </c:pt>
                <c:pt idx="325">
                  <c:v>-13.660254037844386</c:v>
                </c:pt>
                <c:pt idx="326">
                  <c:v>-13.83309602960451</c:v>
                </c:pt>
                <c:pt idx="327">
                  <c:v>-13.968022466674206</c:v>
                </c:pt>
                <c:pt idx="328">
                  <c:v>-14.064663525068081</c:v>
                </c:pt>
                <c:pt idx="329">
                  <c:v>-14.122754318362526</c:v>
                </c:pt>
                <c:pt idx="330">
                  <c:v>-14.142135623730951</c:v>
                </c:pt>
                <c:pt idx="331">
                  <c:v>-14.122754318362526</c:v>
                </c:pt>
                <c:pt idx="332">
                  <c:v>-14.064663525068086</c:v>
                </c:pt>
                <c:pt idx="333">
                  <c:v>-13.968022466674203</c:v>
                </c:pt>
                <c:pt idx="334">
                  <c:v>-13.833096029604516</c:v>
                </c:pt>
                <c:pt idx="335">
                  <c:v>-13.660254037844391</c:v>
                </c:pt>
                <c:pt idx="336">
                  <c:v>-13.44997023927915</c:v>
                </c:pt>
                <c:pt idx="337">
                  <c:v>-13.202821007184014</c:v>
                </c:pt>
                <c:pt idx="338">
                  <c:v>-12.919483760425022</c:v>
                </c:pt>
                <c:pt idx="339">
                  <c:v>-12.600735106701009</c:v>
                </c:pt>
                <c:pt idx="340">
                  <c:v>-12.247448713915887</c:v>
                </c:pt>
                <c:pt idx="341">
                  <c:v>-11.860592915515644</c:v>
                </c:pt>
                <c:pt idx="342">
                  <c:v>-11.441228056353706</c:v>
                </c:pt>
                <c:pt idx="343">
                  <c:v>-10.990503586359287</c:v>
                </c:pt>
                <c:pt idx="344">
                  <c:v>-10.509654909975161</c:v>
                </c:pt>
                <c:pt idx="345">
                  <c:v>-10.000000000000016</c:v>
                </c:pt>
                <c:pt idx="346">
                  <c:v>-9.4629357851163132</c:v>
                </c:pt>
                <c:pt idx="347">
                  <c:v>-8.8999343210062101</c:v>
                </c:pt>
                <c:pt idx="348">
                  <c:v>-8.3125387555490775</c:v>
                </c:pt>
                <c:pt idx="349">
                  <c:v>-7.7023590991604678</c:v>
                </c:pt>
                <c:pt idx="350">
                  <c:v>-7.0710678118654773</c:v>
                </c:pt>
                <c:pt idx="351">
                  <c:v>-6.4203952192020592</c:v>
                </c:pt>
                <c:pt idx="352">
                  <c:v>-5.7521247695190088</c:v>
                </c:pt>
                <c:pt idx="353">
                  <c:v>-5.0680881456679971</c:v>
                </c:pt>
                <c:pt idx="354">
                  <c:v>-4.3701602444882441</c:v>
                </c:pt>
                <c:pt idx="355">
                  <c:v>-3.6602540378443682</c:v>
                </c:pt>
                <c:pt idx="356">
                  <c:v>-2.9403153293039961</c:v>
                </c:pt>
                <c:pt idx="357">
                  <c:v>-2.2123174208247658</c:v>
                </c:pt>
                <c:pt idx="358">
                  <c:v>-1.4782557040713529</c:v>
                </c:pt>
                <c:pt idx="359">
                  <c:v>-0.74014219118537483</c:v>
                </c:pt>
                <c:pt idx="360">
                  <c:v>-1.0395729365113277E-14</c:v>
                </c:pt>
                <c:pt idx="361">
                  <c:v>0.74014219118535396</c:v>
                </c:pt>
                <c:pt idx="362">
                  <c:v>1.4782557040713324</c:v>
                </c:pt>
                <c:pt idx="363">
                  <c:v>2.2123174208247449</c:v>
                </c:pt>
                <c:pt idx="364">
                  <c:v>2.9403153293039757</c:v>
                </c:pt>
                <c:pt idx="365">
                  <c:v>3.6602540378443478</c:v>
                </c:pt>
                <c:pt idx="366">
                  <c:v>4.3701602444882246</c:v>
                </c:pt>
                <c:pt idx="367">
                  <c:v>5.0680881456680247</c:v>
                </c:pt>
                <c:pt idx="368">
                  <c:v>5.7521247695189901</c:v>
                </c:pt>
                <c:pt idx="369">
                  <c:v>6.4203952192020406</c:v>
                </c:pt>
                <c:pt idx="370">
                  <c:v>7.0710678118654586</c:v>
                </c:pt>
                <c:pt idx="371">
                  <c:v>7.7023590991604509</c:v>
                </c:pt>
                <c:pt idx="372">
                  <c:v>8.3125387555490597</c:v>
                </c:pt>
                <c:pt idx="373">
                  <c:v>8.8999343210061941</c:v>
                </c:pt>
                <c:pt idx="374">
                  <c:v>9.462935785116299</c:v>
                </c:pt>
                <c:pt idx="375">
                  <c:v>11.000000000000002</c:v>
                </c:pt>
                <c:pt idx="376">
                  <c:v>13.509654909975181</c:v>
                </c:pt>
                <c:pt idx="377">
                  <c:v>16.990503586359246</c:v>
                </c:pt>
                <c:pt idx="378">
                  <c:v>21.441228056353694</c:v>
                </c:pt>
                <c:pt idx="379">
                  <c:v>26.860592915515632</c:v>
                </c:pt>
                <c:pt idx="380">
                  <c:v>33.24744871391588</c:v>
                </c:pt>
                <c:pt idx="381">
                  <c:v>40.600735106701023</c:v>
                </c:pt>
                <c:pt idx="382">
                  <c:v>48.91948376042501</c:v>
                </c:pt>
                <c:pt idx="383">
                  <c:v>58.202821007184006</c:v>
                </c:pt>
                <c:pt idx="384">
                  <c:v>68.449970239279139</c:v>
                </c:pt>
                <c:pt idx="385">
                  <c:v>10.660254037844386</c:v>
                </c:pt>
                <c:pt idx="386">
                  <c:v>5.8330960296045014</c:v>
                </c:pt>
                <c:pt idx="387">
                  <c:v>-3.1977533325793672E-2</c:v>
                </c:pt>
                <c:pt idx="388">
                  <c:v>-6.9353364749319155</c:v>
                </c:pt>
                <c:pt idx="389">
                  <c:v>-14.877245681637477</c:v>
                </c:pt>
                <c:pt idx="390">
                  <c:v>-23.857864376269049</c:v>
                </c:pt>
                <c:pt idx="391">
                  <c:v>-33.877245681637476</c:v>
                </c:pt>
                <c:pt idx="392">
                  <c:v>-44.935336474931916</c:v>
                </c:pt>
                <c:pt idx="393">
                  <c:v>-57.031977533325801</c:v>
                </c:pt>
                <c:pt idx="394">
                  <c:v>-70.166903970395481</c:v>
                </c:pt>
                <c:pt idx="395">
                  <c:v>13.660254037844391</c:v>
                </c:pt>
                <c:pt idx="396">
                  <c:v>13.449970239279136</c:v>
                </c:pt>
                <c:pt idx="397">
                  <c:v>13.202821007184015</c:v>
                </c:pt>
                <c:pt idx="398">
                  <c:v>12.919483760425022</c:v>
                </c:pt>
                <c:pt idx="399">
                  <c:v>12.600735106701009</c:v>
                </c:pt>
                <c:pt idx="400">
                  <c:v>12.247448713915889</c:v>
                </c:pt>
                <c:pt idx="401">
                  <c:v>11.860592915515673</c:v>
                </c:pt>
                <c:pt idx="402">
                  <c:v>11.44122805635368</c:v>
                </c:pt>
                <c:pt idx="403">
                  <c:v>10.990503586359258</c:v>
                </c:pt>
                <c:pt idx="404">
                  <c:v>10.509654909975197</c:v>
                </c:pt>
                <c:pt idx="405">
                  <c:v>9.9999999999999822</c:v>
                </c:pt>
                <c:pt idx="406">
                  <c:v>9.4629357851163149</c:v>
                </c:pt>
                <c:pt idx="407">
                  <c:v>8.8999343210062101</c:v>
                </c:pt>
                <c:pt idx="408">
                  <c:v>8.3125387555491184</c:v>
                </c:pt>
                <c:pt idx="409">
                  <c:v>7.7023590991604696</c:v>
                </c:pt>
                <c:pt idx="410">
                  <c:v>7.0710678118654791</c:v>
                </c:pt>
                <c:pt idx="411">
                  <c:v>6.4203952192021054</c:v>
                </c:pt>
                <c:pt idx="412">
                  <c:v>5.7521247695190105</c:v>
                </c:pt>
                <c:pt idx="413">
                  <c:v>5.068088145667998</c:v>
                </c:pt>
                <c:pt idx="414">
                  <c:v>4.3701602444882459</c:v>
                </c:pt>
                <c:pt idx="415">
                  <c:v>3.66025403784437</c:v>
                </c:pt>
                <c:pt idx="416">
                  <c:v>2.9403153293039974</c:v>
                </c:pt>
                <c:pt idx="417">
                  <c:v>2.2123174208247676</c:v>
                </c:pt>
                <c:pt idx="418">
                  <c:v>1.4782557040713047</c:v>
                </c:pt>
                <c:pt idx="419">
                  <c:v>0.7401421911853765</c:v>
                </c:pt>
                <c:pt idx="420">
                  <c:v>1.2128350925965489E-14</c:v>
                </c:pt>
                <c:pt idx="421">
                  <c:v>-0.74014219118535229</c:v>
                </c:pt>
                <c:pt idx="422">
                  <c:v>-1.4782557040713307</c:v>
                </c:pt>
                <c:pt idx="423">
                  <c:v>-2.2123174208246934</c:v>
                </c:pt>
                <c:pt idx="424">
                  <c:v>-2.9403153293039739</c:v>
                </c:pt>
                <c:pt idx="425">
                  <c:v>-3.6602540378443948</c:v>
                </c:pt>
                <c:pt idx="426">
                  <c:v>-4.3701602444881749</c:v>
                </c:pt>
                <c:pt idx="427">
                  <c:v>-5.0680881456680229</c:v>
                </c:pt>
                <c:pt idx="428">
                  <c:v>-5.7521247695189883</c:v>
                </c:pt>
                <c:pt idx="429">
                  <c:v>-6.4203952192020388</c:v>
                </c:pt>
                <c:pt idx="430">
                  <c:v>-7.0710678118655004</c:v>
                </c:pt>
                <c:pt idx="431">
                  <c:v>-7.7023590991604491</c:v>
                </c:pt>
                <c:pt idx="432">
                  <c:v>-8.3125387555490597</c:v>
                </c:pt>
                <c:pt idx="433">
                  <c:v>-8.8999343210062314</c:v>
                </c:pt>
                <c:pt idx="434">
                  <c:v>-9.4629357851162972</c:v>
                </c:pt>
                <c:pt idx="435">
                  <c:v>-10.000000000000002</c:v>
                </c:pt>
                <c:pt idx="436">
                  <c:v>-10.509654909975181</c:v>
                </c:pt>
                <c:pt idx="437">
                  <c:v>-10.990503586359274</c:v>
                </c:pt>
                <c:pt idx="438">
                  <c:v>-11.441228056353665</c:v>
                </c:pt>
                <c:pt idx="439">
                  <c:v>-11.860592915515632</c:v>
                </c:pt>
                <c:pt idx="440">
                  <c:v>-12.247448713915901</c:v>
                </c:pt>
                <c:pt idx="441">
                  <c:v>-12.600735106700999</c:v>
                </c:pt>
                <c:pt idx="442">
                  <c:v>-12.919483760425013</c:v>
                </c:pt>
                <c:pt idx="443">
                  <c:v>-13.202821007184005</c:v>
                </c:pt>
                <c:pt idx="444">
                  <c:v>-13.449970239279143</c:v>
                </c:pt>
                <c:pt idx="445">
                  <c:v>-13.660254037844371</c:v>
                </c:pt>
                <c:pt idx="446">
                  <c:v>-13.83309602960451</c:v>
                </c:pt>
                <c:pt idx="447">
                  <c:v>-13.968022466674206</c:v>
                </c:pt>
                <c:pt idx="448">
                  <c:v>-14.064663525068079</c:v>
                </c:pt>
                <c:pt idx="449">
                  <c:v>-14.122754318362526</c:v>
                </c:pt>
                <c:pt idx="450">
                  <c:v>-14.142135623730951</c:v>
                </c:pt>
                <c:pt idx="451">
                  <c:v>-14.122754318362526</c:v>
                </c:pt>
                <c:pt idx="452">
                  <c:v>-14.064663525068081</c:v>
                </c:pt>
                <c:pt idx="453">
                  <c:v>-13.96802246667421</c:v>
                </c:pt>
                <c:pt idx="454">
                  <c:v>-13.833096029604516</c:v>
                </c:pt>
                <c:pt idx="455">
                  <c:v>-13.660254037844378</c:v>
                </c:pt>
                <c:pt idx="456">
                  <c:v>-13.449970239279152</c:v>
                </c:pt>
                <c:pt idx="457">
                  <c:v>-13.202821007184015</c:v>
                </c:pt>
                <c:pt idx="458">
                  <c:v>-12.919483760425024</c:v>
                </c:pt>
                <c:pt idx="459">
                  <c:v>-12.600735106701011</c:v>
                </c:pt>
                <c:pt idx="460">
                  <c:v>-12.247448713915913</c:v>
                </c:pt>
                <c:pt idx="461">
                  <c:v>-11.860592915515646</c:v>
                </c:pt>
                <c:pt idx="462">
                  <c:v>-11.44122805635368</c:v>
                </c:pt>
                <c:pt idx="463">
                  <c:v>-10.99050358635929</c:v>
                </c:pt>
                <c:pt idx="464">
                  <c:v>-10.509654909975163</c:v>
                </c:pt>
                <c:pt idx="465">
                  <c:v>-9.999999999999984</c:v>
                </c:pt>
                <c:pt idx="466">
                  <c:v>-9.4629357851163167</c:v>
                </c:pt>
                <c:pt idx="467">
                  <c:v>-8.8999343210062118</c:v>
                </c:pt>
                <c:pt idx="468">
                  <c:v>-8.3125387555490793</c:v>
                </c:pt>
                <c:pt idx="469">
                  <c:v>-7.7023590991604713</c:v>
                </c:pt>
                <c:pt idx="470">
                  <c:v>-7.0710678118655244</c:v>
                </c:pt>
                <c:pt idx="471">
                  <c:v>-6.4203952192020628</c:v>
                </c:pt>
                <c:pt idx="472">
                  <c:v>-5.7521247695190114</c:v>
                </c:pt>
                <c:pt idx="473">
                  <c:v>-5.0680881456680469</c:v>
                </c:pt>
                <c:pt idx="474">
                  <c:v>-4.3701602444882006</c:v>
                </c:pt>
                <c:pt idx="475">
                  <c:v>-3.6602540378444202</c:v>
                </c:pt>
                <c:pt idx="476">
                  <c:v>-2.9403153293039996</c:v>
                </c:pt>
                <c:pt idx="477">
                  <c:v>-2.2123174208247196</c:v>
                </c:pt>
                <c:pt idx="478">
                  <c:v>-1.4782557040713562</c:v>
                </c:pt>
                <c:pt idx="479">
                  <c:v>-0.74014219118537827</c:v>
                </c:pt>
                <c:pt idx="480">
                  <c:v>-1.3860972486817702E-14</c:v>
                </c:pt>
                <c:pt idx="481">
                  <c:v>0.74014219118535052</c:v>
                </c:pt>
                <c:pt idx="482">
                  <c:v>1.4782557040713289</c:v>
                </c:pt>
                <c:pt idx="483">
                  <c:v>2.2123174208247418</c:v>
                </c:pt>
                <c:pt idx="484">
                  <c:v>2.9403153293039725</c:v>
                </c:pt>
                <c:pt idx="485">
                  <c:v>3.6602540378443447</c:v>
                </c:pt>
                <c:pt idx="486">
                  <c:v>4.370160244488221</c:v>
                </c:pt>
                <c:pt idx="487">
                  <c:v>5.0680881456680211</c:v>
                </c:pt>
                <c:pt idx="488">
                  <c:v>5.7521247695189865</c:v>
                </c:pt>
                <c:pt idx="489">
                  <c:v>6.4203952192020832</c:v>
                </c:pt>
                <c:pt idx="490">
                  <c:v>7.071067811865456</c:v>
                </c:pt>
                <c:pt idx="491">
                  <c:v>7.7023590991604474</c:v>
                </c:pt>
                <c:pt idx="492">
                  <c:v>8.312538755549097</c:v>
                </c:pt>
                <c:pt idx="493">
                  <c:v>8.8999343210061923</c:v>
                </c:pt>
                <c:pt idx="494">
                  <c:v>9.4629357851162972</c:v>
                </c:pt>
                <c:pt idx="495">
                  <c:v>10</c:v>
                </c:pt>
                <c:pt idx="496">
                  <c:v>10.509654909975179</c:v>
                </c:pt>
                <c:pt idx="497">
                  <c:v>10.990503586359241</c:v>
                </c:pt>
                <c:pt idx="498">
                  <c:v>11.441228056353664</c:v>
                </c:pt>
                <c:pt idx="499">
                  <c:v>11.860592915515658</c:v>
                </c:pt>
                <c:pt idx="500">
                  <c:v>12.247448713915876</c:v>
                </c:pt>
                <c:pt idx="501">
                  <c:v>12.600735106700999</c:v>
                </c:pt>
                <c:pt idx="502">
                  <c:v>12.919483760425031</c:v>
                </c:pt>
                <c:pt idx="503">
                  <c:v>13.202821007184005</c:v>
                </c:pt>
                <c:pt idx="504">
                  <c:v>13.449970239279143</c:v>
                </c:pt>
                <c:pt idx="505">
                  <c:v>13.660254037844384</c:v>
                </c:pt>
                <c:pt idx="506">
                  <c:v>13.83309602960451</c:v>
                </c:pt>
                <c:pt idx="507">
                  <c:v>13.968022466674197</c:v>
                </c:pt>
                <c:pt idx="508">
                  <c:v>14.064663525068084</c:v>
                </c:pt>
                <c:pt idx="509">
                  <c:v>14.122754318362526</c:v>
                </c:pt>
                <c:pt idx="510">
                  <c:v>14.142135623730951</c:v>
                </c:pt>
                <c:pt idx="511">
                  <c:v>14.122754318362524</c:v>
                </c:pt>
                <c:pt idx="512">
                  <c:v>14.064663525068088</c:v>
                </c:pt>
                <c:pt idx="513">
                  <c:v>13.96802246667421</c:v>
                </c:pt>
                <c:pt idx="514">
                  <c:v>13.833096029604507</c:v>
                </c:pt>
                <c:pt idx="515">
                  <c:v>13.660254037844393</c:v>
                </c:pt>
                <c:pt idx="516">
                  <c:v>13.449970239279152</c:v>
                </c:pt>
                <c:pt idx="517">
                  <c:v>13.202821007184015</c:v>
                </c:pt>
                <c:pt idx="518">
                  <c:v>12.919483760425024</c:v>
                </c:pt>
                <c:pt idx="519">
                  <c:v>12.600735106701011</c:v>
                </c:pt>
                <c:pt idx="520">
                  <c:v>12.24744871391589</c:v>
                </c:pt>
                <c:pt idx="521">
                  <c:v>11.860592915515648</c:v>
                </c:pt>
                <c:pt idx="522">
                  <c:v>11.44122805635371</c:v>
                </c:pt>
                <c:pt idx="523">
                  <c:v>10.99050358635926</c:v>
                </c:pt>
                <c:pt idx="524">
                  <c:v>10.509654909975165</c:v>
                </c:pt>
                <c:pt idx="525">
                  <c:v>10.00000000000002</c:v>
                </c:pt>
                <c:pt idx="526">
                  <c:v>9.4629357851162812</c:v>
                </c:pt>
                <c:pt idx="527">
                  <c:v>8.8999343210062136</c:v>
                </c:pt>
                <c:pt idx="528">
                  <c:v>8.3125387555490811</c:v>
                </c:pt>
                <c:pt idx="529">
                  <c:v>7.7023590991605149</c:v>
                </c:pt>
                <c:pt idx="530">
                  <c:v>7.0710678118654817</c:v>
                </c:pt>
                <c:pt idx="531">
                  <c:v>6.4203952192020646</c:v>
                </c:pt>
                <c:pt idx="532">
                  <c:v>5.7521247695190594</c:v>
                </c:pt>
                <c:pt idx="533">
                  <c:v>5.0680881456680025</c:v>
                </c:pt>
                <c:pt idx="534">
                  <c:v>4.3701602444882495</c:v>
                </c:pt>
                <c:pt idx="535">
                  <c:v>3.6602540378444215</c:v>
                </c:pt>
                <c:pt idx="536">
                  <c:v>2.9403153293039521</c:v>
                </c:pt>
                <c:pt idx="537">
                  <c:v>2.2123174208247711</c:v>
                </c:pt>
                <c:pt idx="538">
                  <c:v>1.478255704071358</c:v>
                </c:pt>
                <c:pt idx="539">
                  <c:v>0.74014219118532976</c:v>
                </c:pt>
                <c:pt idx="540">
                  <c:v>1.5593594047669914E-14</c:v>
                </c:pt>
                <c:pt idx="541">
                  <c:v>-0.74014219118534874</c:v>
                </c:pt>
                <c:pt idx="542">
                  <c:v>-1.4782557040713271</c:v>
                </c:pt>
                <c:pt idx="543">
                  <c:v>-2.21231742082474</c:v>
                </c:pt>
                <c:pt idx="544">
                  <c:v>-2.9403153293039215</c:v>
                </c:pt>
                <c:pt idx="545">
                  <c:v>-3.6602540378443917</c:v>
                </c:pt>
                <c:pt idx="546">
                  <c:v>-4.3701602444882202</c:v>
                </c:pt>
                <c:pt idx="547">
                  <c:v>-5.0680881456679723</c:v>
                </c:pt>
                <c:pt idx="548">
                  <c:v>-5.7521247695190318</c:v>
                </c:pt>
                <c:pt idx="549">
                  <c:v>-6.420395219202037</c:v>
                </c:pt>
                <c:pt idx="550">
                  <c:v>-7.0710678118654542</c:v>
                </c:pt>
                <c:pt idx="551">
                  <c:v>-7.7023590991604882</c:v>
                </c:pt>
                <c:pt idx="552">
                  <c:v>-8.3125387555490562</c:v>
                </c:pt>
                <c:pt idx="553">
                  <c:v>-8.8999343210061905</c:v>
                </c:pt>
                <c:pt idx="554">
                  <c:v>-9.4629357851163327</c:v>
                </c:pt>
                <c:pt idx="555">
                  <c:v>-9.9999999999999982</c:v>
                </c:pt>
                <c:pt idx="556">
                  <c:v>-10.509654909975177</c:v>
                </c:pt>
                <c:pt idx="557">
                  <c:v>-10.990503586359273</c:v>
                </c:pt>
                <c:pt idx="558">
                  <c:v>-11.441228056353692</c:v>
                </c:pt>
                <c:pt idx="559">
                  <c:v>-11.86059291551563</c:v>
                </c:pt>
                <c:pt idx="560">
                  <c:v>-12.247448713915874</c:v>
                </c:pt>
                <c:pt idx="561">
                  <c:v>-12.60073510670102</c:v>
                </c:pt>
                <c:pt idx="562">
                  <c:v>-12.919483760425011</c:v>
                </c:pt>
                <c:pt idx="563">
                  <c:v>-13.202821007184003</c:v>
                </c:pt>
                <c:pt idx="564">
                  <c:v>-13.449970239279141</c:v>
                </c:pt>
                <c:pt idx="565">
                  <c:v>-13.660254037844384</c:v>
                </c:pt>
                <c:pt idx="566">
                  <c:v>-13.8330960296045</c:v>
                </c:pt>
                <c:pt idx="567">
                  <c:v>-13.968022466674205</c:v>
                </c:pt>
                <c:pt idx="568">
                  <c:v>-14.064663525068083</c:v>
                </c:pt>
                <c:pt idx="569">
                  <c:v>-14.122754318362523</c:v>
                </c:pt>
                <c:pt idx="570">
                  <c:v>-14.142135623730951</c:v>
                </c:pt>
                <c:pt idx="571">
                  <c:v>-14.122754318362528</c:v>
                </c:pt>
                <c:pt idx="572">
                  <c:v>-14.064663525068088</c:v>
                </c:pt>
                <c:pt idx="573">
                  <c:v>-13.968022466674203</c:v>
                </c:pt>
                <c:pt idx="574">
                  <c:v>-13.833096029604517</c:v>
                </c:pt>
                <c:pt idx="575">
                  <c:v>-13.660254037844393</c:v>
                </c:pt>
                <c:pt idx="576">
                  <c:v>-13.449970239279137</c:v>
                </c:pt>
                <c:pt idx="577">
                  <c:v>-13.202821007184015</c:v>
                </c:pt>
                <c:pt idx="578">
                  <c:v>-12.919483760425024</c:v>
                </c:pt>
                <c:pt idx="579">
                  <c:v>-12.600735106701013</c:v>
                </c:pt>
                <c:pt idx="580">
                  <c:v>-12.24744871391589</c:v>
                </c:pt>
                <c:pt idx="581">
                  <c:v>-11.860592915515676</c:v>
                </c:pt>
                <c:pt idx="582">
                  <c:v>-11.441228056353681</c:v>
                </c:pt>
                <c:pt idx="583">
                  <c:v>-10.99050358635926</c:v>
                </c:pt>
                <c:pt idx="584">
                  <c:v>-10.5096549099752</c:v>
                </c:pt>
                <c:pt idx="585">
                  <c:v>-9.9999999999999858</c:v>
                </c:pt>
                <c:pt idx="586">
                  <c:v>-9.4629357851163203</c:v>
                </c:pt>
                <c:pt idx="587">
                  <c:v>-8.8999343210062154</c:v>
                </c:pt>
                <c:pt idx="588">
                  <c:v>-8.3125387555491237</c:v>
                </c:pt>
                <c:pt idx="589">
                  <c:v>-7.702359099160474</c:v>
                </c:pt>
                <c:pt idx="590">
                  <c:v>-7.0710678118654835</c:v>
                </c:pt>
                <c:pt idx="591">
                  <c:v>-6.4203952192021108</c:v>
                </c:pt>
                <c:pt idx="592">
                  <c:v>-5.752124769519015</c:v>
                </c:pt>
                <c:pt idx="593">
                  <c:v>-5.0680881456680043</c:v>
                </c:pt>
                <c:pt idx="594">
                  <c:v>-4.3701602444882512</c:v>
                </c:pt>
                <c:pt idx="595">
                  <c:v>-3.6602540378443744</c:v>
                </c:pt>
                <c:pt idx="596">
                  <c:v>-2.9403153293040027</c:v>
                </c:pt>
                <c:pt idx="597">
                  <c:v>-2.2123174208247725</c:v>
                </c:pt>
                <c:pt idx="598">
                  <c:v>-1.4782557040713098</c:v>
                </c:pt>
                <c:pt idx="599">
                  <c:v>-0.7401421911853816</c:v>
                </c:pt>
                <c:pt idx="600">
                  <c:v>-1.7326215608522128E-14</c:v>
                </c:pt>
                <c:pt idx="601">
                  <c:v>0.74014219118534708</c:v>
                </c:pt>
                <c:pt idx="602">
                  <c:v>1.4782557040713253</c:v>
                </c:pt>
                <c:pt idx="603">
                  <c:v>2.2123174208246885</c:v>
                </c:pt>
                <c:pt idx="604">
                  <c:v>2.940315329303969</c:v>
                </c:pt>
                <c:pt idx="605">
                  <c:v>3.6602540378443904</c:v>
                </c:pt>
                <c:pt idx="606">
                  <c:v>4.3701602444881704</c:v>
                </c:pt>
                <c:pt idx="607">
                  <c:v>5.0680881456680176</c:v>
                </c:pt>
                <c:pt idx="608">
                  <c:v>5.7521247695190301</c:v>
                </c:pt>
                <c:pt idx="609">
                  <c:v>6.4203952192020353</c:v>
                </c:pt>
                <c:pt idx="610">
                  <c:v>7.0710678118654959</c:v>
                </c:pt>
                <c:pt idx="611">
                  <c:v>7.7023590991604447</c:v>
                </c:pt>
                <c:pt idx="612">
                  <c:v>8.3125387555490136</c:v>
                </c:pt>
                <c:pt idx="613">
                  <c:v>8.8999343210062278</c:v>
                </c:pt>
                <c:pt idx="614">
                  <c:v>9.4629357851163309</c:v>
                </c:pt>
                <c:pt idx="615">
                  <c:v>9.9999999999999609</c:v>
                </c:pt>
                <c:pt idx="616">
                  <c:v>10.509654909975211</c:v>
                </c:pt>
                <c:pt idx="617">
                  <c:v>10.990503586359239</c:v>
                </c:pt>
                <c:pt idx="618">
                  <c:v>11.441228056353662</c:v>
                </c:pt>
                <c:pt idx="619">
                  <c:v>11.860592915515628</c:v>
                </c:pt>
                <c:pt idx="620">
                  <c:v>12.247448713915873</c:v>
                </c:pt>
                <c:pt idx="621">
                  <c:v>12.600735106700997</c:v>
                </c:pt>
                <c:pt idx="622">
                  <c:v>12.91948376042501</c:v>
                </c:pt>
                <c:pt idx="623">
                  <c:v>13.202821007184003</c:v>
                </c:pt>
                <c:pt idx="624">
                  <c:v>13.449970239279141</c:v>
                </c:pt>
                <c:pt idx="625">
                  <c:v>13.660254037844382</c:v>
                </c:pt>
                <c:pt idx="626">
                  <c:v>13.833096029604508</c:v>
                </c:pt>
                <c:pt idx="627">
                  <c:v>13.968022466674205</c:v>
                </c:pt>
                <c:pt idx="628">
                  <c:v>14.064663525068083</c:v>
                </c:pt>
                <c:pt idx="629">
                  <c:v>14.122754318362524</c:v>
                </c:pt>
                <c:pt idx="630">
                  <c:v>14.142135623730951</c:v>
                </c:pt>
                <c:pt idx="631">
                  <c:v>14.122754318362524</c:v>
                </c:pt>
                <c:pt idx="632">
                  <c:v>14.064663525068081</c:v>
                </c:pt>
                <c:pt idx="633">
                  <c:v>13.968022466674203</c:v>
                </c:pt>
                <c:pt idx="634">
                  <c:v>13.833096029604528</c:v>
                </c:pt>
                <c:pt idx="635">
                  <c:v>13.66025403784438</c:v>
                </c:pt>
                <c:pt idx="636">
                  <c:v>13.449970239279137</c:v>
                </c:pt>
                <c:pt idx="637">
                  <c:v>13.202821007184035</c:v>
                </c:pt>
                <c:pt idx="638">
                  <c:v>12.919483760425004</c:v>
                </c:pt>
                <c:pt idx="639">
                  <c:v>12.600735106701036</c:v>
                </c:pt>
                <c:pt idx="640">
                  <c:v>12.247448713915917</c:v>
                </c:pt>
                <c:pt idx="641">
                  <c:v>11.860592915515623</c:v>
                </c:pt>
                <c:pt idx="642">
                  <c:v>11.441228056353712</c:v>
                </c:pt>
                <c:pt idx="643">
                  <c:v>10.990503586359294</c:v>
                </c:pt>
                <c:pt idx="644">
                  <c:v>10.509654909975133</c:v>
                </c:pt>
                <c:pt idx="645">
                  <c:v>10.000000000000023</c:v>
                </c:pt>
                <c:pt idx="646">
                  <c:v>9.4629357851163221</c:v>
                </c:pt>
                <c:pt idx="647">
                  <c:v>8.8999343210062172</c:v>
                </c:pt>
                <c:pt idx="648">
                  <c:v>8.3125387555490846</c:v>
                </c:pt>
                <c:pt idx="649">
                  <c:v>7.7023590991604758</c:v>
                </c:pt>
                <c:pt idx="650">
                  <c:v>7.0710678118654853</c:v>
                </c:pt>
                <c:pt idx="651">
                  <c:v>6.4203952192020672</c:v>
                </c:pt>
                <c:pt idx="652">
                  <c:v>5.7521247695190167</c:v>
                </c:pt>
                <c:pt idx="653">
                  <c:v>5.0680881456680051</c:v>
                </c:pt>
                <c:pt idx="654">
                  <c:v>4.3701602444882051</c:v>
                </c:pt>
                <c:pt idx="655">
                  <c:v>3.6602540378443766</c:v>
                </c:pt>
                <c:pt idx="656">
                  <c:v>2.9403153293040538</c:v>
                </c:pt>
                <c:pt idx="657">
                  <c:v>2.2123174208247245</c:v>
                </c:pt>
                <c:pt idx="658">
                  <c:v>1.4782557040713116</c:v>
                </c:pt>
                <c:pt idx="659">
                  <c:v>0.74014219118543356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D8B7-4094-A88B-A6CF89E89A85}"/>
            </c:ext>
          </c:extLst>
        </c:ser>
        <c:ser>
          <c:idx val="0"/>
          <c:order val="1"/>
          <c:tx>
            <c:v>U, В</c:v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val>
            <c:numRef>
              <c:f>'ОЗЗ перед собой'!$D$5:$D$664</c:f>
              <c:numCache>
                <c:formatCode>General</c:formatCode>
                <c:ptCount val="660"/>
                <c:pt idx="0">
                  <c:v>80</c:v>
                </c:pt>
                <c:pt idx="1">
                  <c:v>80</c:v>
                </c:pt>
                <c:pt idx="2">
                  <c:v>80</c:v>
                </c:pt>
                <c:pt idx="3">
                  <c:v>80</c:v>
                </c:pt>
                <c:pt idx="4">
                  <c:v>80</c:v>
                </c:pt>
                <c:pt idx="5">
                  <c:v>80</c:v>
                </c:pt>
                <c:pt idx="6">
                  <c:v>80</c:v>
                </c:pt>
                <c:pt idx="7">
                  <c:v>80</c:v>
                </c:pt>
                <c:pt idx="8">
                  <c:v>80</c:v>
                </c:pt>
                <c:pt idx="9">
                  <c:v>80</c:v>
                </c:pt>
                <c:pt idx="10">
                  <c:v>80</c:v>
                </c:pt>
                <c:pt idx="11">
                  <c:v>80</c:v>
                </c:pt>
                <c:pt idx="12">
                  <c:v>80</c:v>
                </c:pt>
                <c:pt idx="13">
                  <c:v>80</c:v>
                </c:pt>
                <c:pt idx="14">
                  <c:v>80</c:v>
                </c:pt>
                <c:pt idx="15">
                  <c:v>80</c:v>
                </c:pt>
                <c:pt idx="16">
                  <c:v>80</c:v>
                </c:pt>
                <c:pt idx="17">
                  <c:v>80</c:v>
                </c:pt>
                <c:pt idx="18">
                  <c:v>80</c:v>
                </c:pt>
                <c:pt idx="19">
                  <c:v>80</c:v>
                </c:pt>
                <c:pt idx="20">
                  <c:v>80</c:v>
                </c:pt>
                <c:pt idx="21">
                  <c:v>80</c:v>
                </c:pt>
                <c:pt idx="22">
                  <c:v>80</c:v>
                </c:pt>
                <c:pt idx="23">
                  <c:v>80</c:v>
                </c:pt>
                <c:pt idx="24">
                  <c:v>80</c:v>
                </c:pt>
                <c:pt idx="25">
                  <c:v>80</c:v>
                </c:pt>
                <c:pt idx="26">
                  <c:v>80</c:v>
                </c:pt>
                <c:pt idx="27">
                  <c:v>80</c:v>
                </c:pt>
                <c:pt idx="28">
                  <c:v>80</c:v>
                </c:pt>
                <c:pt idx="29">
                  <c:v>80</c:v>
                </c:pt>
                <c:pt idx="30">
                  <c:v>80</c:v>
                </c:pt>
                <c:pt idx="31">
                  <c:v>80</c:v>
                </c:pt>
                <c:pt idx="32">
                  <c:v>80</c:v>
                </c:pt>
                <c:pt idx="33">
                  <c:v>80</c:v>
                </c:pt>
                <c:pt idx="34">
                  <c:v>80</c:v>
                </c:pt>
                <c:pt idx="35">
                  <c:v>80</c:v>
                </c:pt>
                <c:pt idx="36">
                  <c:v>80</c:v>
                </c:pt>
                <c:pt idx="37">
                  <c:v>80</c:v>
                </c:pt>
                <c:pt idx="38">
                  <c:v>80</c:v>
                </c:pt>
                <c:pt idx="39">
                  <c:v>80</c:v>
                </c:pt>
                <c:pt idx="40">
                  <c:v>80</c:v>
                </c:pt>
                <c:pt idx="41">
                  <c:v>80</c:v>
                </c:pt>
                <c:pt idx="42">
                  <c:v>80</c:v>
                </c:pt>
                <c:pt idx="43">
                  <c:v>80</c:v>
                </c:pt>
                <c:pt idx="44">
                  <c:v>80</c:v>
                </c:pt>
                <c:pt idx="45">
                  <c:v>80</c:v>
                </c:pt>
                <c:pt idx="46">
                  <c:v>80</c:v>
                </c:pt>
                <c:pt idx="47">
                  <c:v>80</c:v>
                </c:pt>
                <c:pt idx="48">
                  <c:v>80</c:v>
                </c:pt>
                <c:pt idx="49">
                  <c:v>80</c:v>
                </c:pt>
                <c:pt idx="50">
                  <c:v>80</c:v>
                </c:pt>
                <c:pt idx="51">
                  <c:v>80</c:v>
                </c:pt>
                <c:pt idx="52">
                  <c:v>80</c:v>
                </c:pt>
                <c:pt idx="53">
                  <c:v>80</c:v>
                </c:pt>
                <c:pt idx="54">
                  <c:v>80</c:v>
                </c:pt>
                <c:pt idx="55">
                  <c:v>80</c:v>
                </c:pt>
                <c:pt idx="56">
                  <c:v>80</c:v>
                </c:pt>
                <c:pt idx="57">
                  <c:v>80</c:v>
                </c:pt>
                <c:pt idx="58">
                  <c:v>80</c:v>
                </c:pt>
                <c:pt idx="59">
                  <c:v>80</c:v>
                </c:pt>
                <c:pt idx="60">
                  <c:v>80</c:v>
                </c:pt>
                <c:pt idx="61">
                  <c:v>80</c:v>
                </c:pt>
                <c:pt idx="62">
                  <c:v>80</c:v>
                </c:pt>
                <c:pt idx="63">
                  <c:v>80</c:v>
                </c:pt>
                <c:pt idx="64">
                  <c:v>80</c:v>
                </c:pt>
                <c:pt idx="65">
                  <c:v>80</c:v>
                </c:pt>
                <c:pt idx="66">
                  <c:v>80</c:v>
                </c:pt>
                <c:pt idx="67">
                  <c:v>80</c:v>
                </c:pt>
                <c:pt idx="68">
                  <c:v>80</c:v>
                </c:pt>
                <c:pt idx="69">
                  <c:v>80</c:v>
                </c:pt>
                <c:pt idx="70">
                  <c:v>80</c:v>
                </c:pt>
                <c:pt idx="71">
                  <c:v>80</c:v>
                </c:pt>
                <c:pt idx="72">
                  <c:v>80</c:v>
                </c:pt>
                <c:pt idx="73">
                  <c:v>80</c:v>
                </c:pt>
                <c:pt idx="74">
                  <c:v>80</c:v>
                </c:pt>
                <c:pt idx="75">
                  <c:v>80</c:v>
                </c:pt>
                <c:pt idx="76">
                  <c:v>80</c:v>
                </c:pt>
                <c:pt idx="77">
                  <c:v>80</c:v>
                </c:pt>
                <c:pt idx="78">
                  <c:v>80</c:v>
                </c:pt>
                <c:pt idx="79">
                  <c:v>80</c:v>
                </c:pt>
                <c:pt idx="80">
                  <c:v>80</c:v>
                </c:pt>
                <c:pt idx="81">
                  <c:v>80</c:v>
                </c:pt>
                <c:pt idx="82">
                  <c:v>80</c:v>
                </c:pt>
                <c:pt idx="83">
                  <c:v>80</c:v>
                </c:pt>
                <c:pt idx="84">
                  <c:v>80</c:v>
                </c:pt>
                <c:pt idx="85">
                  <c:v>80</c:v>
                </c:pt>
                <c:pt idx="86">
                  <c:v>80</c:v>
                </c:pt>
                <c:pt idx="87">
                  <c:v>80</c:v>
                </c:pt>
                <c:pt idx="88">
                  <c:v>80</c:v>
                </c:pt>
                <c:pt idx="89">
                  <c:v>80</c:v>
                </c:pt>
                <c:pt idx="90">
                  <c:v>80</c:v>
                </c:pt>
                <c:pt idx="91">
                  <c:v>80</c:v>
                </c:pt>
                <c:pt idx="92">
                  <c:v>80</c:v>
                </c:pt>
                <c:pt idx="93">
                  <c:v>80</c:v>
                </c:pt>
                <c:pt idx="94">
                  <c:v>80</c:v>
                </c:pt>
                <c:pt idx="95">
                  <c:v>80</c:v>
                </c:pt>
                <c:pt idx="96">
                  <c:v>80</c:v>
                </c:pt>
                <c:pt idx="97">
                  <c:v>80</c:v>
                </c:pt>
                <c:pt idx="98">
                  <c:v>80</c:v>
                </c:pt>
                <c:pt idx="99">
                  <c:v>80</c:v>
                </c:pt>
                <c:pt idx="100">
                  <c:v>80</c:v>
                </c:pt>
                <c:pt idx="101">
                  <c:v>80</c:v>
                </c:pt>
                <c:pt idx="102">
                  <c:v>80</c:v>
                </c:pt>
                <c:pt idx="103">
                  <c:v>80</c:v>
                </c:pt>
                <c:pt idx="104">
                  <c:v>80</c:v>
                </c:pt>
                <c:pt idx="105">
                  <c:v>80</c:v>
                </c:pt>
                <c:pt idx="106">
                  <c:v>80</c:v>
                </c:pt>
                <c:pt idx="107">
                  <c:v>80</c:v>
                </c:pt>
                <c:pt idx="108">
                  <c:v>80</c:v>
                </c:pt>
                <c:pt idx="109">
                  <c:v>80</c:v>
                </c:pt>
                <c:pt idx="110">
                  <c:v>80</c:v>
                </c:pt>
                <c:pt idx="111">
                  <c:v>80</c:v>
                </c:pt>
                <c:pt idx="112">
                  <c:v>80</c:v>
                </c:pt>
                <c:pt idx="113">
                  <c:v>80</c:v>
                </c:pt>
                <c:pt idx="114">
                  <c:v>80</c:v>
                </c:pt>
                <c:pt idx="115">
                  <c:v>80</c:v>
                </c:pt>
                <c:pt idx="116">
                  <c:v>80</c:v>
                </c:pt>
                <c:pt idx="117">
                  <c:v>80</c:v>
                </c:pt>
                <c:pt idx="118">
                  <c:v>80</c:v>
                </c:pt>
                <c:pt idx="119">
                  <c:v>80</c:v>
                </c:pt>
                <c:pt idx="120">
                  <c:v>80</c:v>
                </c:pt>
                <c:pt idx="121">
                  <c:v>80</c:v>
                </c:pt>
                <c:pt idx="122">
                  <c:v>80</c:v>
                </c:pt>
                <c:pt idx="123">
                  <c:v>80</c:v>
                </c:pt>
                <c:pt idx="124">
                  <c:v>80</c:v>
                </c:pt>
                <c:pt idx="125">
                  <c:v>80</c:v>
                </c:pt>
                <c:pt idx="126">
                  <c:v>80</c:v>
                </c:pt>
                <c:pt idx="127">
                  <c:v>80</c:v>
                </c:pt>
                <c:pt idx="128">
                  <c:v>80</c:v>
                </c:pt>
                <c:pt idx="129">
                  <c:v>80</c:v>
                </c:pt>
                <c:pt idx="130">
                  <c:v>80</c:v>
                </c:pt>
                <c:pt idx="131">
                  <c:v>80</c:v>
                </c:pt>
                <c:pt idx="132">
                  <c:v>80</c:v>
                </c:pt>
                <c:pt idx="133">
                  <c:v>80</c:v>
                </c:pt>
                <c:pt idx="134">
                  <c:v>80</c:v>
                </c:pt>
                <c:pt idx="135">
                  <c:v>80</c:v>
                </c:pt>
                <c:pt idx="136">
                  <c:v>80</c:v>
                </c:pt>
                <c:pt idx="137">
                  <c:v>80</c:v>
                </c:pt>
                <c:pt idx="138">
                  <c:v>80</c:v>
                </c:pt>
                <c:pt idx="139">
                  <c:v>80</c:v>
                </c:pt>
                <c:pt idx="140">
                  <c:v>80</c:v>
                </c:pt>
                <c:pt idx="141">
                  <c:v>80</c:v>
                </c:pt>
                <c:pt idx="142">
                  <c:v>80</c:v>
                </c:pt>
                <c:pt idx="143">
                  <c:v>80</c:v>
                </c:pt>
                <c:pt idx="144">
                  <c:v>80</c:v>
                </c:pt>
                <c:pt idx="145">
                  <c:v>80</c:v>
                </c:pt>
                <c:pt idx="146">
                  <c:v>80</c:v>
                </c:pt>
                <c:pt idx="147">
                  <c:v>80</c:v>
                </c:pt>
                <c:pt idx="148">
                  <c:v>80</c:v>
                </c:pt>
                <c:pt idx="149">
                  <c:v>80</c:v>
                </c:pt>
                <c:pt idx="150">
                  <c:v>80</c:v>
                </c:pt>
                <c:pt idx="151">
                  <c:v>80</c:v>
                </c:pt>
                <c:pt idx="152">
                  <c:v>80</c:v>
                </c:pt>
                <c:pt idx="153">
                  <c:v>80</c:v>
                </c:pt>
                <c:pt idx="154">
                  <c:v>80</c:v>
                </c:pt>
                <c:pt idx="155">
                  <c:v>80</c:v>
                </c:pt>
                <c:pt idx="156">
                  <c:v>80</c:v>
                </c:pt>
                <c:pt idx="157">
                  <c:v>80</c:v>
                </c:pt>
                <c:pt idx="158">
                  <c:v>80</c:v>
                </c:pt>
                <c:pt idx="159">
                  <c:v>80</c:v>
                </c:pt>
                <c:pt idx="160">
                  <c:v>80</c:v>
                </c:pt>
                <c:pt idx="161">
                  <c:v>80</c:v>
                </c:pt>
                <c:pt idx="162">
                  <c:v>80</c:v>
                </c:pt>
                <c:pt idx="163">
                  <c:v>80</c:v>
                </c:pt>
                <c:pt idx="164">
                  <c:v>80</c:v>
                </c:pt>
                <c:pt idx="165">
                  <c:v>80</c:v>
                </c:pt>
                <c:pt idx="166">
                  <c:v>80</c:v>
                </c:pt>
                <c:pt idx="167">
                  <c:v>80</c:v>
                </c:pt>
                <c:pt idx="168">
                  <c:v>80</c:v>
                </c:pt>
                <c:pt idx="169">
                  <c:v>80</c:v>
                </c:pt>
                <c:pt idx="170">
                  <c:v>80</c:v>
                </c:pt>
                <c:pt idx="171">
                  <c:v>80</c:v>
                </c:pt>
                <c:pt idx="172">
                  <c:v>80</c:v>
                </c:pt>
                <c:pt idx="173">
                  <c:v>80</c:v>
                </c:pt>
                <c:pt idx="174">
                  <c:v>80</c:v>
                </c:pt>
                <c:pt idx="175">
                  <c:v>80</c:v>
                </c:pt>
                <c:pt idx="176">
                  <c:v>80</c:v>
                </c:pt>
                <c:pt idx="177">
                  <c:v>80</c:v>
                </c:pt>
                <c:pt idx="178">
                  <c:v>80</c:v>
                </c:pt>
                <c:pt idx="179">
                  <c:v>80</c:v>
                </c:pt>
                <c:pt idx="180">
                  <c:v>80</c:v>
                </c:pt>
                <c:pt idx="181">
                  <c:v>80</c:v>
                </c:pt>
                <c:pt idx="182">
                  <c:v>80</c:v>
                </c:pt>
                <c:pt idx="183">
                  <c:v>80</c:v>
                </c:pt>
                <c:pt idx="184">
                  <c:v>80</c:v>
                </c:pt>
                <c:pt idx="185">
                  <c:v>80</c:v>
                </c:pt>
                <c:pt idx="186">
                  <c:v>80</c:v>
                </c:pt>
                <c:pt idx="187">
                  <c:v>80</c:v>
                </c:pt>
                <c:pt idx="188">
                  <c:v>80</c:v>
                </c:pt>
                <c:pt idx="189">
                  <c:v>80</c:v>
                </c:pt>
                <c:pt idx="190">
                  <c:v>80</c:v>
                </c:pt>
                <c:pt idx="191">
                  <c:v>80</c:v>
                </c:pt>
                <c:pt idx="192">
                  <c:v>80</c:v>
                </c:pt>
                <c:pt idx="193">
                  <c:v>80</c:v>
                </c:pt>
                <c:pt idx="194">
                  <c:v>80</c:v>
                </c:pt>
                <c:pt idx="195">
                  <c:v>80</c:v>
                </c:pt>
                <c:pt idx="196">
                  <c:v>80</c:v>
                </c:pt>
                <c:pt idx="197">
                  <c:v>80</c:v>
                </c:pt>
                <c:pt idx="198">
                  <c:v>80</c:v>
                </c:pt>
                <c:pt idx="199">
                  <c:v>80</c:v>
                </c:pt>
                <c:pt idx="200">
                  <c:v>80</c:v>
                </c:pt>
                <c:pt idx="201">
                  <c:v>80</c:v>
                </c:pt>
                <c:pt idx="202">
                  <c:v>80</c:v>
                </c:pt>
                <c:pt idx="203">
                  <c:v>80</c:v>
                </c:pt>
                <c:pt idx="204">
                  <c:v>80</c:v>
                </c:pt>
                <c:pt idx="205">
                  <c:v>80</c:v>
                </c:pt>
                <c:pt idx="206">
                  <c:v>80</c:v>
                </c:pt>
                <c:pt idx="207">
                  <c:v>80</c:v>
                </c:pt>
                <c:pt idx="208">
                  <c:v>80</c:v>
                </c:pt>
                <c:pt idx="209">
                  <c:v>80</c:v>
                </c:pt>
                <c:pt idx="210">
                  <c:v>80</c:v>
                </c:pt>
                <c:pt idx="211">
                  <c:v>80</c:v>
                </c:pt>
                <c:pt idx="212">
                  <c:v>80</c:v>
                </c:pt>
                <c:pt idx="213">
                  <c:v>80</c:v>
                </c:pt>
                <c:pt idx="214">
                  <c:v>80</c:v>
                </c:pt>
                <c:pt idx="215">
                  <c:v>80</c:v>
                </c:pt>
                <c:pt idx="216">
                  <c:v>80</c:v>
                </c:pt>
                <c:pt idx="217">
                  <c:v>80</c:v>
                </c:pt>
                <c:pt idx="218">
                  <c:v>80</c:v>
                </c:pt>
                <c:pt idx="219">
                  <c:v>80</c:v>
                </c:pt>
                <c:pt idx="220">
                  <c:v>80</c:v>
                </c:pt>
                <c:pt idx="221">
                  <c:v>80</c:v>
                </c:pt>
                <c:pt idx="222">
                  <c:v>80</c:v>
                </c:pt>
                <c:pt idx="223">
                  <c:v>80</c:v>
                </c:pt>
                <c:pt idx="224">
                  <c:v>80</c:v>
                </c:pt>
                <c:pt idx="225">
                  <c:v>80</c:v>
                </c:pt>
                <c:pt idx="226">
                  <c:v>80</c:v>
                </c:pt>
                <c:pt idx="227">
                  <c:v>80</c:v>
                </c:pt>
                <c:pt idx="228">
                  <c:v>80</c:v>
                </c:pt>
                <c:pt idx="229">
                  <c:v>80</c:v>
                </c:pt>
                <c:pt idx="230">
                  <c:v>80</c:v>
                </c:pt>
                <c:pt idx="231">
                  <c:v>80</c:v>
                </c:pt>
                <c:pt idx="232">
                  <c:v>80</c:v>
                </c:pt>
                <c:pt idx="233">
                  <c:v>80</c:v>
                </c:pt>
                <c:pt idx="234">
                  <c:v>80</c:v>
                </c:pt>
                <c:pt idx="235">
                  <c:v>80</c:v>
                </c:pt>
                <c:pt idx="236">
                  <c:v>80</c:v>
                </c:pt>
                <c:pt idx="237">
                  <c:v>80</c:v>
                </c:pt>
                <c:pt idx="238">
                  <c:v>80</c:v>
                </c:pt>
                <c:pt idx="239">
                  <c:v>80</c:v>
                </c:pt>
                <c:pt idx="240">
                  <c:v>80</c:v>
                </c:pt>
                <c:pt idx="241">
                  <c:v>80</c:v>
                </c:pt>
                <c:pt idx="242">
                  <c:v>80</c:v>
                </c:pt>
                <c:pt idx="243">
                  <c:v>80</c:v>
                </c:pt>
                <c:pt idx="244">
                  <c:v>80</c:v>
                </c:pt>
                <c:pt idx="245">
                  <c:v>80</c:v>
                </c:pt>
                <c:pt idx="246">
                  <c:v>80</c:v>
                </c:pt>
                <c:pt idx="247">
                  <c:v>80</c:v>
                </c:pt>
                <c:pt idx="248">
                  <c:v>80</c:v>
                </c:pt>
                <c:pt idx="249">
                  <c:v>80</c:v>
                </c:pt>
                <c:pt idx="250">
                  <c:v>80</c:v>
                </c:pt>
                <c:pt idx="251">
                  <c:v>80</c:v>
                </c:pt>
                <c:pt idx="252">
                  <c:v>80</c:v>
                </c:pt>
                <c:pt idx="253">
                  <c:v>80</c:v>
                </c:pt>
                <c:pt idx="254">
                  <c:v>80</c:v>
                </c:pt>
                <c:pt idx="255">
                  <c:v>80</c:v>
                </c:pt>
                <c:pt idx="256">
                  <c:v>80</c:v>
                </c:pt>
                <c:pt idx="257">
                  <c:v>80</c:v>
                </c:pt>
                <c:pt idx="258">
                  <c:v>80</c:v>
                </c:pt>
                <c:pt idx="259">
                  <c:v>80</c:v>
                </c:pt>
                <c:pt idx="260">
                  <c:v>80</c:v>
                </c:pt>
                <c:pt idx="261">
                  <c:v>80</c:v>
                </c:pt>
                <c:pt idx="262">
                  <c:v>80</c:v>
                </c:pt>
                <c:pt idx="263">
                  <c:v>80</c:v>
                </c:pt>
                <c:pt idx="264">
                  <c:v>80</c:v>
                </c:pt>
                <c:pt idx="265">
                  <c:v>80</c:v>
                </c:pt>
                <c:pt idx="266">
                  <c:v>80</c:v>
                </c:pt>
                <c:pt idx="267">
                  <c:v>80</c:v>
                </c:pt>
                <c:pt idx="268">
                  <c:v>80</c:v>
                </c:pt>
                <c:pt idx="269">
                  <c:v>80</c:v>
                </c:pt>
                <c:pt idx="270">
                  <c:v>80</c:v>
                </c:pt>
                <c:pt idx="271">
                  <c:v>80</c:v>
                </c:pt>
                <c:pt idx="272">
                  <c:v>80</c:v>
                </c:pt>
                <c:pt idx="273">
                  <c:v>80</c:v>
                </c:pt>
                <c:pt idx="274">
                  <c:v>80</c:v>
                </c:pt>
                <c:pt idx="275">
                  <c:v>80</c:v>
                </c:pt>
                <c:pt idx="276">
                  <c:v>80</c:v>
                </c:pt>
                <c:pt idx="277">
                  <c:v>80</c:v>
                </c:pt>
                <c:pt idx="278">
                  <c:v>80</c:v>
                </c:pt>
                <c:pt idx="279">
                  <c:v>80</c:v>
                </c:pt>
                <c:pt idx="280">
                  <c:v>80</c:v>
                </c:pt>
                <c:pt idx="281">
                  <c:v>80</c:v>
                </c:pt>
                <c:pt idx="282">
                  <c:v>80</c:v>
                </c:pt>
                <c:pt idx="283">
                  <c:v>80</c:v>
                </c:pt>
                <c:pt idx="284">
                  <c:v>80</c:v>
                </c:pt>
                <c:pt idx="285">
                  <c:v>80</c:v>
                </c:pt>
                <c:pt idx="286">
                  <c:v>80</c:v>
                </c:pt>
                <c:pt idx="287">
                  <c:v>80</c:v>
                </c:pt>
                <c:pt idx="288">
                  <c:v>80</c:v>
                </c:pt>
                <c:pt idx="289">
                  <c:v>80</c:v>
                </c:pt>
                <c:pt idx="290">
                  <c:v>80</c:v>
                </c:pt>
                <c:pt idx="291">
                  <c:v>80</c:v>
                </c:pt>
                <c:pt idx="292">
                  <c:v>80</c:v>
                </c:pt>
                <c:pt idx="293">
                  <c:v>80</c:v>
                </c:pt>
                <c:pt idx="294">
                  <c:v>80</c:v>
                </c:pt>
                <c:pt idx="295">
                  <c:v>80</c:v>
                </c:pt>
                <c:pt idx="296">
                  <c:v>80</c:v>
                </c:pt>
                <c:pt idx="297">
                  <c:v>80</c:v>
                </c:pt>
                <c:pt idx="298">
                  <c:v>80</c:v>
                </c:pt>
                <c:pt idx="299">
                  <c:v>80</c:v>
                </c:pt>
                <c:pt idx="300">
                  <c:v>80</c:v>
                </c:pt>
                <c:pt idx="301">
                  <c:v>80</c:v>
                </c:pt>
                <c:pt idx="302">
                  <c:v>80</c:v>
                </c:pt>
                <c:pt idx="303">
                  <c:v>80</c:v>
                </c:pt>
                <c:pt idx="304">
                  <c:v>80</c:v>
                </c:pt>
                <c:pt idx="305">
                  <c:v>80</c:v>
                </c:pt>
                <c:pt idx="306">
                  <c:v>80</c:v>
                </c:pt>
                <c:pt idx="307">
                  <c:v>80</c:v>
                </c:pt>
                <c:pt idx="308">
                  <c:v>80</c:v>
                </c:pt>
                <c:pt idx="309">
                  <c:v>80</c:v>
                </c:pt>
                <c:pt idx="310">
                  <c:v>80</c:v>
                </c:pt>
                <c:pt idx="311">
                  <c:v>80</c:v>
                </c:pt>
                <c:pt idx="312">
                  <c:v>80</c:v>
                </c:pt>
                <c:pt idx="313">
                  <c:v>80</c:v>
                </c:pt>
                <c:pt idx="314">
                  <c:v>80</c:v>
                </c:pt>
                <c:pt idx="315">
                  <c:v>80</c:v>
                </c:pt>
                <c:pt idx="316">
                  <c:v>80</c:v>
                </c:pt>
                <c:pt idx="317">
                  <c:v>80</c:v>
                </c:pt>
                <c:pt idx="318">
                  <c:v>80</c:v>
                </c:pt>
                <c:pt idx="319">
                  <c:v>80</c:v>
                </c:pt>
                <c:pt idx="320">
                  <c:v>80</c:v>
                </c:pt>
                <c:pt idx="321">
                  <c:v>80</c:v>
                </c:pt>
                <c:pt idx="322">
                  <c:v>80</c:v>
                </c:pt>
                <c:pt idx="323">
                  <c:v>80</c:v>
                </c:pt>
                <c:pt idx="324">
                  <c:v>80</c:v>
                </c:pt>
                <c:pt idx="325">
                  <c:v>80</c:v>
                </c:pt>
                <c:pt idx="326">
                  <c:v>80</c:v>
                </c:pt>
                <c:pt idx="327">
                  <c:v>80</c:v>
                </c:pt>
                <c:pt idx="328">
                  <c:v>80</c:v>
                </c:pt>
                <c:pt idx="329">
                  <c:v>80</c:v>
                </c:pt>
                <c:pt idx="330">
                  <c:v>80</c:v>
                </c:pt>
                <c:pt idx="331">
                  <c:v>80</c:v>
                </c:pt>
                <c:pt idx="332">
                  <c:v>80</c:v>
                </c:pt>
                <c:pt idx="333">
                  <c:v>80</c:v>
                </c:pt>
                <c:pt idx="334">
                  <c:v>80</c:v>
                </c:pt>
                <c:pt idx="335">
                  <c:v>80</c:v>
                </c:pt>
                <c:pt idx="336">
                  <c:v>80</c:v>
                </c:pt>
                <c:pt idx="337">
                  <c:v>80</c:v>
                </c:pt>
                <c:pt idx="338">
                  <c:v>80</c:v>
                </c:pt>
                <c:pt idx="339">
                  <c:v>80</c:v>
                </c:pt>
                <c:pt idx="340">
                  <c:v>80</c:v>
                </c:pt>
                <c:pt idx="341">
                  <c:v>80</c:v>
                </c:pt>
                <c:pt idx="342">
                  <c:v>80</c:v>
                </c:pt>
                <c:pt idx="343">
                  <c:v>80</c:v>
                </c:pt>
                <c:pt idx="344">
                  <c:v>80</c:v>
                </c:pt>
                <c:pt idx="345">
                  <c:v>80</c:v>
                </c:pt>
                <c:pt idx="346">
                  <c:v>80</c:v>
                </c:pt>
                <c:pt idx="347">
                  <c:v>80</c:v>
                </c:pt>
                <c:pt idx="348">
                  <c:v>80</c:v>
                </c:pt>
                <c:pt idx="349">
                  <c:v>80</c:v>
                </c:pt>
                <c:pt idx="350">
                  <c:v>80</c:v>
                </c:pt>
                <c:pt idx="351">
                  <c:v>80</c:v>
                </c:pt>
                <c:pt idx="352">
                  <c:v>80</c:v>
                </c:pt>
                <c:pt idx="353">
                  <c:v>80</c:v>
                </c:pt>
                <c:pt idx="354">
                  <c:v>80</c:v>
                </c:pt>
                <c:pt idx="355">
                  <c:v>80</c:v>
                </c:pt>
                <c:pt idx="356">
                  <c:v>80</c:v>
                </c:pt>
                <c:pt idx="357">
                  <c:v>80</c:v>
                </c:pt>
                <c:pt idx="358">
                  <c:v>80</c:v>
                </c:pt>
                <c:pt idx="359">
                  <c:v>80</c:v>
                </c:pt>
                <c:pt idx="360">
                  <c:v>80</c:v>
                </c:pt>
                <c:pt idx="361">
                  <c:v>80</c:v>
                </c:pt>
                <c:pt idx="362">
                  <c:v>80</c:v>
                </c:pt>
                <c:pt idx="363">
                  <c:v>80</c:v>
                </c:pt>
                <c:pt idx="364">
                  <c:v>80</c:v>
                </c:pt>
                <c:pt idx="365">
                  <c:v>80</c:v>
                </c:pt>
                <c:pt idx="366">
                  <c:v>80</c:v>
                </c:pt>
                <c:pt idx="367">
                  <c:v>80</c:v>
                </c:pt>
                <c:pt idx="368">
                  <c:v>80</c:v>
                </c:pt>
                <c:pt idx="369">
                  <c:v>80</c:v>
                </c:pt>
                <c:pt idx="370">
                  <c:v>80</c:v>
                </c:pt>
                <c:pt idx="371">
                  <c:v>80</c:v>
                </c:pt>
                <c:pt idx="372">
                  <c:v>80</c:v>
                </c:pt>
                <c:pt idx="373">
                  <c:v>80</c:v>
                </c:pt>
                <c:pt idx="374">
                  <c:v>80</c:v>
                </c:pt>
                <c:pt idx="375">
                  <c:v>40</c:v>
                </c:pt>
                <c:pt idx="376">
                  <c:v>40</c:v>
                </c:pt>
                <c:pt idx="377">
                  <c:v>40</c:v>
                </c:pt>
                <c:pt idx="378">
                  <c:v>40</c:v>
                </c:pt>
                <c:pt idx="379">
                  <c:v>40</c:v>
                </c:pt>
                <c:pt idx="380">
                  <c:v>40</c:v>
                </c:pt>
                <c:pt idx="381">
                  <c:v>40</c:v>
                </c:pt>
                <c:pt idx="382">
                  <c:v>40</c:v>
                </c:pt>
                <c:pt idx="383">
                  <c:v>40</c:v>
                </c:pt>
                <c:pt idx="384">
                  <c:v>40</c:v>
                </c:pt>
                <c:pt idx="385">
                  <c:v>40</c:v>
                </c:pt>
                <c:pt idx="386">
                  <c:v>40</c:v>
                </c:pt>
                <c:pt idx="387">
                  <c:v>40</c:v>
                </c:pt>
                <c:pt idx="388">
                  <c:v>40</c:v>
                </c:pt>
                <c:pt idx="389">
                  <c:v>40</c:v>
                </c:pt>
                <c:pt idx="390">
                  <c:v>40</c:v>
                </c:pt>
                <c:pt idx="391">
                  <c:v>40</c:v>
                </c:pt>
                <c:pt idx="392">
                  <c:v>40</c:v>
                </c:pt>
                <c:pt idx="393">
                  <c:v>40</c:v>
                </c:pt>
                <c:pt idx="394">
                  <c:v>40</c:v>
                </c:pt>
                <c:pt idx="395">
                  <c:v>40</c:v>
                </c:pt>
                <c:pt idx="396">
                  <c:v>40</c:v>
                </c:pt>
                <c:pt idx="397">
                  <c:v>40</c:v>
                </c:pt>
                <c:pt idx="398">
                  <c:v>40</c:v>
                </c:pt>
                <c:pt idx="399">
                  <c:v>40</c:v>
                </c:pt>
                <c:pt idx="400">
                  <c:v>40</c:v>
                </c:pt>
                <c:pt idx="401">
                  <c:v>40</c:v>
                </c:pt>
                <c:pt idx="402">
                  <c:v>40</c:v>
                </c:pt>
                <c:pt idx="403">
                  <c:v>40</c:v>
                </c:pt>
                <c:pt idx="404">
                  <c:v>40</c:v>
                </c:pt>
                <c:pt idx="405">
                  <c:v>40</c:v>
                </c:pt>
                <c:pt idx="406">
                  <c:v>40</c:v>
                </c:pt>
                <c:pt idx="407">
                  <c:v>40</c:v>
                </c:pt>
                <c:pt idx="408">
                  <c:v>40</c:v>
                </c:pt>
                <c:pt idx="409">
                  <c:v>40</c:v>
                </c:pt>
                <c:pt idx="410">
                  <c:v>40</c:v>
                </c:pt>
                <c:pt idx="411">
                  <c:v>40</c:v>
                </c:pt>
                <c:pt idx="412">
                  <c:v>40</c:v>
                </c:pt>
                <c:pt idx="413">
                  <c:v>40</c:v>
                </c:pt>
                <c:pt idx="414">
                  <c:v>40</c:v>
                </c:pt>
                <c:pt idx="415">
                  <c:v>40</c:v>
                </c:pt>
                <c:pt idx="416">
                  <c:v>40</c:v>
                </c:pt>
                <c:pt idx="417">
                  <c:v>40</c:v>
                </c:pt>
                <c:pt idx="418">
                  <c:v>40</c:v>
                </c:pt>
                <c:pt idx="419">
                  <c:v>40</c:v>
                </c:pt>
                <c:pt idx="420">
                  <c:v>40</c:v>
                </c:pt>
                <c:pt idx="421">
                  <c:v>40</c:v>
                </c:pt>
                <c:pt idx="422">
                  <c:v>40</c:v>
                </c:pt>
                <c:pt idx="423">
                  <c:v>40</c:v>
                </c:pt>
                <c:pt idx="424">
                  <c:v>40</c:v>
                </c:pt>
                <c:pt idx="425">
                  <c:v>40</c:v>
                </c:pt>
                <c:pt idx="426">
                  <c:v>40</c:v>
                </c:pt>
                <c:pt idx="427">
                  <c:v>40</c:v>
                </c:pt>
                <c:pt idx="428">
                  <c:v>40</c:v>
                </c:pt>
                <c:pt idx="429">
                  <c:v>40</c:v>
                </c:pt>
                <c:pt idx="430">
                  <c:v>40</c:v>
                </c:pt>
                <c:pt idx="431">
                  <c:v>40</c:v>
                </c:pt>
                <c:pt idx="432">
                  <c:v>40</c:v>
                </c:pt>
                <c:pt idx="433">
                  <c:v>40</c:v>
                </c:pt>
                <c:pt idx="434">
                  <c:v>40</c:v>
                </c:pt>
                <c:pt idx="435">
                  <c:v>40</c:v>
                </c:pt>
                <c:pt idx="436">
                  <c:v>40</c:v>
                </c:pt>
                <c:pt idx="437">
                  <c:v>40</c:v>
                </c:pt>
                <c:pt idx="438">
                  <c:v>40</c:v>
                </c:pt>
                <c:pt idx="439">
                  <c:v>40</c:v>
                </c:pt>
                <c:pt idx="440">
                  <c:v>40</c:v>
                </c:pt>
                <c:pt idx="441">
                  <c:v>40</c:v>
                </c:pt>
                <c:pt idx="442">
                  <c:v>40</c:v>
                </c:pt>
                <c:pt idx="443">
                  <c:v>40</c:v>
                </c:pt>
                <c:pt idx="444">
                  <c:v>40</c:v>
                </c:pt>
                <c:pt idx="445">
                  <c:v>40</c:v>
                </c:pt>
                <c:pt idx="446">
                  <c:v>40</c:v>
                </c:pt>
                <c:pt idx="447">
                  <c:v>40</c:v>
                </c:pt>
                <c:pt idx="448">
                  <c:v>40</c:v>
                </c:pt>
                <c:pt idx="449">
                  <c:v>40</c:v>
                </c:pt>
                <c:pt idx="450">
                  <c:v>40</c:v>
                </c:pt>
                <c:pt idx="451">
                  <c:v>40</c:v>
                </c:pt>
                <c:pt idx="452">
                  <c:v>40</c:v>
                </c:pt>
                <c:pt idx="453">
                  <c:v>40</c:v>
                </c:pt>
                <c:pt idx="454">
                  <c:v>40</c:v>
                </c:pt>
                <c:pt idx="455">
                  <c:v>40</c:v>
                </c:pt>
                <c:pt idx="456">
                  <c:v>40</c:v>
                </c:pt>
                <c:pt idx="457">
                  <c:v>40</c:v>
                </c:pt>
                <c:pt idx="458">
                  <c:v>40</c:v>
                </c:pt>
                <c:pt idx="459">
                  <c:v>40</c:v>
                </c:pt>
                <c:pt idx="460">
                  <c:v>40</c:v>
                </c:pt>
                <c:pt idx="461">
                  <c:v>40</c:v>
                </c:pt>
                <c:pt idx="462">
                  <c:v>40</c:v>
                </c:pt>
                <c:pt idx="463">
                  <c:v>40</c:v>
                </c:pt>
                <c:pt idx="464">
                  <c:v>40</c:v>
                </c:pt>
                <c:pt idx="465">
                  <c:v>40</c:v>
                </c:pt>
                <c:pt idx="466">
                  <c:v>40</c:v>
                </c:pt>
                <c:pt idx="467">
                  <c:v>40</c:v>
                </c:pt>
                <c:pt idx="468">
                  <c:v>40</c:v>
                </c:pt>
                <c:pt idx="469">
                  <c:v>40</c:v>
                </c:pt>
                <c:pt idx="470">
                  <c:v>40</c:v>
                </c:pt>
                <c:pt idx="471">
                  <c:v>40</c:v>
                </c:pt>
                <c:pt idx="472">
                  <c:v>40</c:v>
                </c:pt>
                <c:pt idx="473">
                  <c:v>40</c:v>
                </c:pt>
                <c:pt idx="474">
                  <c:v>40</c:v>
                </c:pt>
                <c:pt idx="475">
                  <c:v>40</c:v>
                </c:pt>
                <c:pt idx="476">
                  <c:v>40</c:v>
                </c:pt>
                <c:pt idx="477">
                  <c:v>40</c:v>
                </c:pt>
                <c:pt idx="478">
                  <c:v>40</c:v>
                </c:pt>
                <c:pt idx="479">
                  <c:v>40</c:v>
                </c:pt>
                <c:pt idx="480">
                  <c:v>40</c:v>
                </c:pt>
                <c:pt idx="481">
                  <c:v>40</c:v>
                </c:pt>
                <c:pt idx="482">
                  <c:v>40</c:v>
                </c:pt>
                <c:pt idx="483">
                  <c:v>40</c:v>
                </c:pt>
                <c:pt idx="484">
                  <c:v>40</c:v>
                </c:pt>
                <c:pt idx="485">
                  <c:v>40</c:v>
                </c:pt>
                <c:pt idx="486">
                  <c:v>40</c:v>
                </c:pt>
                <c:pt idx="487">
                  <c:v>40</c:v>
                </c:pt>
                <c:pt idx="488">
                  <c:v>40</c:v>
                </c:pt>
                <c:pt idx="489">
                  <c:v>40</c:v>
                </c:pt>
                <c:pt idx="490">
                  <c:v>40</c:v>
                </c:pt>
                <c:pt idx="491">
                  <c:v>40</c:v>
                </c:pt>
                <c:pt idx="492">
                  <c:v>40</c:v>
                </c:pt>
                <c:pt idx="493">
                  <c:v>40</c:v>
                </c:pt>
                <c:pt idx="494">
                  <c:v>40</c:v>
                </c:pt>
                <c:pt idx="495">
                  <c:v>40</c:v>
                </c:pt>
                <c:pt idx="496">
                  <c:v>40</c:v>
                </c:pt>
                <c:pt idx="497">
                  <c:v>40</c:v>
                </c:pt>
                <c:pt idx="498">
                  <c:v>40</c:v>
                </c:pt>
                <c:pt idx="499">
                  <c:v>40</c:v>
                </c:pt>
                <c:pt idx="500">
                  <c:v>40</c:v>
                </c:pt>
                <c:pt idx="501">
                  <c:v>40</c:v>
                </c:pt>
                <c:pt idx="502">
                  <c:v>40</c:v>
                </c:pt>
                <c:pt idx="503">
                  <c:v>40</c:v>
                </c:pt>
                <c:pt idx="504">
                  <c:v>40</c:v>
                </c:pt>
                <c:pt idx="505">
                  <c:v>40</c:v>
                </c:pt>
                <c:pt idx="506">
                  <c:v>40</c:v>
                </c:pt>
                <c:pt idx="507">
                  <c:v>40</c:v>
                </c:pt>
                <c:pt idx="508">
                  <c:v>40</c:v>
                </c:pt>
                <c:pt idx="509">
                  <c:v>40</c:v>
                </c:pt>
                <c:pt idx="510">
                  <c:v>40</c:v>
                </c:pt>
                <c:pt idx="511">
                  <c:v>40</c:v>
                </c:pt>
                <c:pt idx="512">
                  <c:v>40</c:v>
                </c:pt>
                <c:pt idx="513">
                  <c:v>40</c:v>
                </c:pt>
                <c:pt idx="514">
                  <c:v>40</c:v>
                </c:pt>
                <c:pt idx="515">
                  <c:v>40</c:v>
                </c:pt>
                <c:pt idx="516">
                  <c:v>40</c:v>
                </c:pt>
                <c:pt idx="517">
                  <c:v>40</c:v>
                </c:pt>
                <c:pt idx="518">
                  <c:v>40</c:v>
                </c:pt>
                <c:pt idx="519">
                  <c:v>40</c:v>
                </c:pt>
                <c:pt idx="520">
                  <c:v>40</c:v>
                </c:pt>
                <c:pt idx="521">
                  <c:v>40</c:v>
                </c:pt>
                <c:pt idx="522">
                  <c:v>40</c:v>
                </c:pt>
                <c:pt idx="523">
                  <c:v>40</c:v>
                </c:pt>
                <c:pt idx="524">
                  <c:v>40</c:v>
                </c:pt>
                <c:pt idx="525">
                  <c:v>40</c:v>
                </c:pt>
                <c:pt idx="526">
                  <c:v>40</c:v>
                </c:pt>
                <c:pt idx="527">
                  <c:v>40</c:v>
                </c:pt>
                <c:pt idx="528">
                  <c:v>40</c:v>
                </c:pt>
                <c:pt idx="529">
                  <c:v>40</c:v>
                </c:pt>
                <c:pt idx="530">
                  <c:v>40</c:v>
                </c:pt>
                <c:pt idx="531">
                  <c:v>40</c:v>
                </c:pt>
                <c:pt idx="532">
                  <c:v>40</c:v>
                </c:pt>
                <c:pt idx="533">
                  <c:v>40</c:v>
                </c:pt>
                <c:pt idx="534">
                  <c:v>40</c:v>
                </c:pt>
                <c:pt idx="535">
                  <c:v>40</c:v>
                </c:pt>
                <c:pt idx="536">
                  <c:v>40</c:v>
                </c:pt>
                <c:pt idx="537">
                  <c:v>40</c:v>
                </c:pt>
                <c:pt idx="538">
                  <c:v>40</c:v>
                </c:pt>
                <c:pt idx="539">
                  <c:v>40</c:v>
                </c:pt>
                <c:pt idx="540">
                  <c:v>40</c:v>
                </c:pt>
                <c:pt idx="541">
                  <c:v>40</c:v>
                </c:pt>
                <c:pt idx="542">
                  <c:v>40</c:v>
                </c:pt>
                <c:pt idx="543">
                  <c:v>40</c:v>
                </c:pt>
                <c:pt idx="544">
                  <c:v>40</c:v>
                </c:pt>
                <c:pt idx="545">
                  <c:v>40</c:v>
                </c:pt>
                <c:pt idx="546">
                  <c:v>40</c:v>
                </c:pt>
                <c:pt idx="547">
                  <c:v>40</c:v>
                </c:pt>
                <c:pt idx="548">
                  <c:v>40</c:v>
                </c:pt>
                <c:pt idx="549">
                  <c:v>40</c:v>
                </c:pt>
                <c:pt idx="550">
                  <c:v>40</c:v>
                </c:pt>
                <c:pt idx="551">
                  <c:v>40</c:v>
                </c:pt>
                <c:pt idx="552">
                  <c:v>40</c:v>
                </c:pt>
                <c:pt idx="553">
                  <c:v>40</c:v>
                </c:pt>
                <c:pt idx="554">
                  <c:v>40</c:v>
                </c:pt>
                <c:pt idx="555">
                  <c:v>40</c:v>
                </c:pt>
                <c:pt idx="556">
                  <c:v>40</c:v>
                </c:pt>
                <c:pt idx="557">
                  <c:v>40</c:v>
                </c:pt>
                <c:pt idx="558">
                  <c:v>40</c:v>
                </c:pt>
                <c:pt idx="559">
                  <c:v>40</c:v>
                </c:pt>
                <c:pt idx="560">
                  <c:v>40</c:v>
                </c:pt>
                <c:pt idx="561">
                  <c:v>40</c:v>
                </c:pt>
                <c:pt idx="562">
                  <c:v>40</c:v>
                </c:pt>
                <c:pt idx="563">
                  <c:v>40</c:v>
                </c:pt>
                <c:pt idx="564">
                  <c:v>40</c:v>
                </c:pt>
                <c:pt idx="565">
                  <c:v>40</c:v>
                </c:pt>
                <c:pt idx="566">
                  <c:v>40</c:v>
                </c:pt>
                <c:pt idx="567">
                  <c:v>40</c:v>
                </c:pt>
                <c:pt idx="568">
                  <c:v>40</c:v>
                </c:pt>
                <c:pt idx="569">
                  <c:v>40</c:v>
                </c:pt>
                <c:pt idx="570">
                  <c:v>40</c:v>
                </c:pt>
                <c:pt idx="571">
                  <c:v>40</c:v>
                </c:pt>
                <c:pt idx="572">
                  <c:v>40</c:v>
                </c:pt>
                <c:pt idx="573">
                  <c:v>40</c:v>
                </c:pt>
                <c:pt idx="574">
                  <c:v>40</c:v>
                </c:pt>
                <c:pt idx="575">
                  <c:v>40</c:v>
                </c:pt>
                <c:pt idx="576">
                  <c:v>40</c:v>
                </c:pt>
                <c:pt idx="577">
                  <c:v>40</c:v>
                </c:pt>
                <c:pt idx="578">
                  <c:v>40</c:v>
                </c:pt>
                <c:pt idx="579">
                  <c:v>40</c:v>
                </c:pt>
                <c:pt idx="580">
                  <c:v>40</c:v>
                </c:pt>
                <c:pt idx="581">
                  <c:v>40</c:v>
                </c:pt>
                <c:pt idx="582">
                  <c:v>40</c:v>
                </c:pt>
                <c:pt idx="583">
                  <c:v>40</c:v>
                </c:pt>
                <c:pt idx="584">
                  <c:v>40</c:v>
                </c:pt>
                <c:pt idx="585">
                  <c:v>40</c:v>
                </c:pt>
                <c:pt idx="586">
                  <c:v>40</c:v>
                </c:pt>
                <c:pt idx="587">
                  <c:v>40</c:v>
                </c:pt>
                <c:pt idx="588">
                  <c:v>40</c:v>
                </c:pt>
                <c:pt idx="589">
                  <c:v>40</c:v>
                </c:pt>
                <c:pt idx="590">
                  <c:v>40</c:v>
                </c:pt>
                <c:pt idx="591">
                  <c:v>40</c:v>
                </c:pt>
                <c:pt idx="592">
                  <c:v>40</c:v>
                </c:pt>
                <c:pt idx="593">
                  <c:v>40</c:v>
                </c:pt>
                <c:pt idx="594">
                  <c:v>40</c:v>
                </c:pt>
                <c:pt idx="595">
                  <c:v>40</c:v>
                </c:pt>
                <c:pt idx="596">
                  <c:v>40</c:v>
                </c:pt>
                <c:pt idx="597">
                  <c:v>40</c:v>
                </c:pt>
                <c:pt idx="598">
                  <c:v>40</c:v>
                </c:pt>
                <c:pt idx="599">
                  <c:v>40</c:v>
                </c:pt>
                <c:pt idx="600">
                  <c:v>40</c:v>
                </c:pt>
                <c:pt idx="601">
                  <c:v>40</c:v>
                </c:pt>
                <c:pt idx="602">
                  <c:v>40</c:v>
                </c:pt>
                <c:pt idx="603">
                  <c:v>40</c:v>
                </c:pt>
                <c:pt idx="604">
                  <c:v>40</c:v>
                </c:pt>
                <c:pt idx="605">
                  <c:v>40</c:v>
                </c:pt>
                <c:pt idx="606">
                  <c:v>40</c:v>
                </c:pt>
                <c:pt idx="607">
                  <c:v>40</c:v>
                </c:pt>
                <c:pt idx="608">
                  <c:v>40</c:v>
                </c:pt>
                <c:pt idx="609">
                  <c:v>40</c:v>
                </c:pt>
                <c:pt idx="610">
                  <c:v>40</c:v>
                </c:pt>
                <c:pt idx="611">
                  <c:v>40</c:v>
                </c:pt>
                <c:pt idx="612">
                  <c:v>40</c:v>
                </c:pt>
                <c:pt idx="613">
                  <c:v>40</c:v>
                </c:pt>
                <c:pt idx="614">
                  <c:v>40</c:v>
                </c:pt>
                <c:pt idx="615">
                  <c:v>40</c:v>
                </c:pt>
                <c:pt idx="616">
                  <c:v>40</c:v>
                </c:pt>
                <c:pt idx="617">
                  <c:v>40</c:v>
                </c:pt>
                <c:pt idx="618">
                  <c:v>40</c:v>
                </c:pt>
                <c:pt idx="619">
                  <c:v>40</c:v>
                </c:pt>
                <c:pt idx="620">
                  <c:v>40</c:v>
                </c:pt>
                <c:pt idx="621">
                  <c:v>40</c:v>
                </c:pt>
                <c:pt idx="622">
                  <c:v>40</c:v>
                </c:pt>
                <c:pt idx="623">
                  <c:v>40</c:v>
                </c:pt>
                <c:pt idx="624">
                  <c:v>40</c:v>
                </c:pt>
                <c:pt idx="625">
                  <c:v>40</c:v>
                </c:pt>
                <c:pt idx="626">
                  <c:v>40</c:v>
                </c:pt>
                <c:pt idx="627">
                  <c:v>40</c:v>
                </c:pt>
                <c:pt idx="628">
                  <c:v>40</c:v>
                </c:pt>
                <c:pt idx="629">
                  <c:v>40</c:v>
                </c:pt>
                <c:pt idx="630">
                  <c:v>40</c:v>
                </c:pt>
                <c:pt idx="631">
                  <c:v>40</c:v>
                </c:pt>
                <c:pt idx="632">
                  <c:v>40</c:v>
                </c:pt>
                <c:pt idx="633">
                  <c:v>40</c:v>
                </c:pt>
                <c:pt idx="634">
                  <c:v>40</c:v>
                </c:pt>
                <c:pt idx="635">
                  <c:v>40</c:v>
                </c:pt>
                <c:pt idx="636">
                  <c:v>40</c:v>
                </c:pt>
                <c:pt idx="637">
                  <c:v>40</c:v>
                </c:pt>
                <c:pt idx="638">
                  <c:v>40</c:v>
                </c:pt>
                <c:pt idx="639">
                  <c:v>40</c:v>
                </c:pt>
                <c:pt idx="640">
                  <c:v>40</c:v>
                </c:pt>
                <c:pt idx="641">
                  <c:v>40</c:v>
                </c:pt>
                <c:pt idx="642">
                  <c:v>40</c:v>
                </c:pt>
                <c:pt idx="643">
                  <c:v>40</c:v>
                </c:pt>
                <c:pt idx="644">
                  <c:v>40</c:v>
                </c:pt>
                <c:pt idx="645">
                  <c:v>40</c:v>
                </c:pt>
                <c:pt idx="646">
                  <c:v>40</c:v>
                </c:pt>
                <c:pt idx="647">
                  <c:v>40</c:v>
                </c:pt>
                <c:pt idx="648">
                  <c:v>40</c:v>
                </c:pt>
                <c:pt idx="649">
                  <c:v>40</c:v>
                </c:pt>
                <c:pt idx="650">
                  <c:v>40</c:v>
                </c:pt>
                <c:pt idx="651">
                  <c:v>40</c:v>
                </c:pt>
                <c:pt idx="652">
                  <c:v>40</c:v>
                </c:pt>
                <c:pt idx="653">
                  <c:v>40</c:v>
                </c:pt>
                <c:pt idx="654">
                  <c:v>40</c:v>
                </c:pt>
                <c:pt idx="655">
                  <c:v>40</c:v>
                </c:pt>
                <c:pt idx="656">
                  <c:v>40</c:v>
                </c:pt>
                <c:pt idx="657">
                  <c:v>40</c:v>
                </c:pt>
                <c:pt idx="658">
                  <c:v>40</c:v>
                </c:pt>
                <c:pt idx="659">
                  <c:v>40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D8B7-4094-A88B-A6CF89E89A85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1055268768"/>
        <c:axId val="1182888048"/>
      </c:lineChart>
      <c:catAx>
        <c:axId val="1055268768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1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effectLst/>
                    <a:latin typeface="Times New Roman" panose="02020603050405020304" pitchFamily="18" charset="0"/>
                    <a:ea typeface="+mn-ea"/>
                    <a:cs typeface="Times New Roman" panose="02020603050405020304" pitchFamily="18" charset="0"/>
                  </a:defRPr>
                </a:pPr>
                <a:r>
                  <a:rPr lang="en-US" sz="1100">
                    <a:effectLst/>
                    <a:latin typeface="Times New Roman" panose="02020603050405020304" pitchFamily="18" charset="0"/>
                    <a:cs typeface="Times New Roman" panose="02020603050405020304" pitchFamily="18" charset="0"/>
                  </a:rPr>
                  <a:t>t</a:t>
                </a:r>
                <a:endParaRPr lang="ru-RU" sz="1100">
                  <a:effectLst/>
                  <a:latin typeface="Times New Roman" panose="02020603050405020304" pitchFamily="18" charset="0"/>
                  <a:cs typeface="Times New Roman" panose="02020603050405020304" pitchFamily="18" charset="0"/>
                </a:endParaRPr>
              </a:p>
            </c:rich>
          </c:tx>
          <c:layout>
            <c:manualLayout>
              <c:xMode val="edge"/>
              <c:yMode val="edge"/>
              <c:x val="0.87328593988208114"/>
              <c:y val="0.52219889180519097"/>
            </c:manualLayout>
          </c:layout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1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effectLst/>
                  <a:latin typeface="Times New Roman" panose="02020603050405020304" pitchFamily="18" charset="0"/>
                  <a:ea typeface="+mn-ea"/>
                  <a:cs typeface="Times New Roman" panose="02020603050405020304" pitchFamily="18" charset="0"/>
                </a:defRPr>
              </a:pPr>
              <a:endParaRPr lang="ru-RU"/>
            </a:p>
          </c:txPr>
        </c:title>
        <c:numFmt formatCode="General" sourceLinked="1"/>
        <c:majorTickMark val="none"/>
        <c:minorTickMark val="none"/>
        <c:tickLblPos val="none"/>
        <c:spPr>
          <a:noFill/>
          <a:ln w="19050" cap="flat" cmpd="sng" algn="ctr">
            <a:solidFill>
              <a:schemeClr val="tx1"/>
            </a:solidFill>
            <a:round/>
            <a:tailEnd type="arrow"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1182888048"/>
        <c:crosses val="autoZero"/>
        <c:auto val="1"/>
        <c:lblAlgn val="ctr"/>
        <c:lblOffset val="100"/>
        <c:noMultiLvlLbl val="0"/>
      </c:catAx>
      <c:valAx>
        <c:axId val="1182888048"/>
        <c:scaling>
          <c:orientation val="minMax"/>
        </c:scaling>
        <c:delete val="0"/>
        <c:axPos val="l"/>
        <c:title>
          <c:tx>
            <c:rich>
              <a:bodyPr rot="0" spcFirstLastPara="1" vertOverflow="ellipsis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1100">
                    <a:latin typeface="Times New Roman" panose="02020603050405020304" pitchFamily="18" charset="0"/>
                    <a:cs typeface="Times New Roman" panose="02020603050405020304" pitchFamily="18" charset="0"/>
                  </a:rPr>
                  <a:t>U(I)</a:t>
                </a:r>
                <a:endParaRPr lang="ru-RU" sz="1100">
                  <a:latin typeface="Times New Roman" panose="02020603050405020304" pitchFamily="18" charset="0"/>
                  <a:cs typeface="Times New Roman" panose="02020603050405020304" pitchFamily="18" charset="0"/>
                </a:endParaRPr>
              </a:p>
            </c:rich>
          </c:tx>
          <c:layout>
            <c:manualLayout>
              <c:xMode val="edge"/>
              <c:yMode val="edge"/>
              <c:x val="9.7154753643303258E-3"/>
              <c:y val="4.5347039953339184E-2"/>
            </c:manualLayout>
          </c:layout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ru-RU"/>
            </a:p>
          </c:txPr>
        </c:title>
        <c:numFmt formatCode="General" sourceLinked="1"/>
        <c:majorTickMark val="none"/>
        <c:minorTickMark val="none"/>
        <c:tickLblPos val="none"/>
        <c:spPr>
          <a:noFill/>
          <a:ln w="19050">
            <a:solidFill>
              <a:schemeClr val="tx1"/>
            </a:solidFill>
            <a:tailEnd type="arrow"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1055268768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r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05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Times New Roman" panose="02020603050405020304" pitchFamily="18" charset="0"/>
              <a:ea typeface="+mn-ea"/>
              <a:cs typeface="Times New Roman" panose="02020603050405020304" pitchFamily="18" charset="0"/>
            </a:defRPr>
          </a:pPr>
          <a:endParaRPr lang="ru-RU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ru-RU"/>
    </a:p>
  </c:txPr>
  <c:externalData r:id="rId3">
    <c:autoUpdate val="0"/>
  </c:externalData>
</c:chartSpace>
</file>

<file path=word/charts/chart8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/>
      <c:lineChart>
        <c:grouping val="standard"/>
        <c:varyColors val="0"/>
        <c:ser>
          <c:idx val="1"/>
          <c:order val="0"/>
          <c:tx>
            <c:v>I, A</c:v>
          </c:tx>
          <c:spPr>
            <a:ln w="28575" cap="rnd">
              <a:solidFill>
                <a:srgbClr val="FF0000"/>
              </a:solidFill>
              <a:round/>
            </a:ln>
            <a:effectLst/>
          </c:spPr>
          <c:marker>
            <c:symbol val="none"/>
          </c:marker>
          <c:cat>
            <c:numRef>
              <c:f>'ОЗЗ за спиной'!$A$5:$A$725</c:f>
              <c:numCache>
                <c:formatCode>General</c:formatCode>
                <c:ptCount val="721"/>
                <c:pt idx="0">
                  <c:v>0</c:v>
                </c:pt>
                <c:pt idx="1">
                  <c:v>1</c:v>
                </c:pt>
                <c:pt idx="2">
                  <c:v>2</c:v>
                </c:pt>
                <c:pt idx="3">
                  <c:v>3</c:v>
                </c:pt>
                <c:pt idx="4">
                  <c:v>4</c:v>
                </c:pt>
                <c:pt idx="5">
                  <c:v>5</c:v>
                </c:pt>
                <c:pt idx="6">
                  <c:v>6</c:v>
                </c:pt>
                <c:pt idx="7">
                  <c:v>7</c:v>
                </c:pt>
                <c:pt idx="8">
                  <c:v>8</c:v>
                </c:pt>
                <c:pt idx="9">
                  <c:v>9</c:v>
                </c:pt>
                <c:pt idx="10">
                  <c:v>10</c:v>
                </c:pt>
                <c:pt idx="11">
                  <c:v>11</c:v>
                </c:pt>
                <c:pt idx="12">
                  <c:v>12</c:v>
                </c:pt>
                <c:pt idx="13">
                  <c:v>13</c:v>
                </c:pt>
                <c:pt idx="14">
                  <c:v>14</c:v>
                </c:pt>
                <c:pt idx="15">
                  <c:v>15</c:v>
                </c:pt>
                <c:pt idx="16">
                  <c:v>16</c:v>
                </c:pt>
                <c:pt idx="17">
                  <c:v>17</c:v>
                </c:pt>
                <c:pt idx="18">
                  <c:v>18</c:v>
                </c:pt>
                <c:pt idx="19">
                  <c:v>19</c:v>
                </c:pt>
                <c:pt idx="20">
                  <c:v>20</c:v>
                </c:pt>
                <c:pt idx="21">
                  <c:v>21</c:v>
                </c:pt>
                <c:pt idx="22">
                  <c:v>22</c:v>
                </c:pt>
                <c:pt idx="23">
                  <c:v>23</c:v>
                </c:pt>
                <c:pt idx="24">
                  <c:v>24</c:v>
                </c:pt>
                <c:pt idx="25">
                  <c:v>25</c:v>
                </c:pt>
                <c:pt idx="26">
                  <c:v>26</c:v>
                </c:pt>
                <c:pt idx="27">
                  <c:v>27</c:v>
                </c:pt>
                <c:pt idx="28">
                  <c:v>28</c:v>
                </c:pt>
                <c:pt idx="29">
                  <c:v>29</c:v>
                </c:pt>
                <c:pt idx="30">
                  <c:v>30</c:v>
                </c:pt>
                <c:pt idx="31">
                  <c:v>31</c:v>
                </c:pt>
                <c:pt idx="32">
                  <c:v>32</c:v>
                </c:pt>
                <c:pt idx="33">
                  <c:v>33</c:v>
                </c:pt>
                <c:pt idx="34">
                  <c:v>34</c:v>
                </c:pt>
                <c:pt idx="35">
                  <c:v>35</c:v>
                </c:pt>
                <c:pt idx="36">
                  <c:v>36</c:v>
                </c:pt>
                <c:pt idx="37">
                  <c:v>37</c:v>
                </c:pt>
                <c:pt idx="38">
                  <c:v>38</c:v>
                </c:pt>
                <c:pt idx="39">
                  <c:v>39</c:v>
                </c:pt>
                <c:pt idx="40">
                  <c:v>40</c:v>
                </c:pt>
                <c:pt idx="41">
                  <c:v>41</c:v>
                </c:pt>
                <c:pt idx="42">
                  <c:v>42</c:v>
                </c:pt>
                <c:pt idx="43">
                  <c:v>43</c:v>
                </c:pt>
                <c:pt idx="44">
                  <c:v>44</c:v>
                </c:pt>
                <c:pt idx="45">
                  <c:v>45</c:v>
                </c:pt>
                <c:pt idx="46">
                  <c:v>46</c:v>
                </c:pt>
                <c:pt idx="47">
                  <c:v>47</c:v>
                </c:pt>
                <c:pt idx="48">
                  <c:v>48</c:v>
                </c:pt>
                <c:pt idx="49">
                  <c:v>49</c:v>
                </c:pt>
                <c:pt idx="50">
                  <c:v>50</c:v>
                </c:pt>
                <c:pt idx="51">
                  <c:v>51</c:v>
                </c:pt>
                <c:pt idx="52">
                  <c:v>52</c:v>
                </c:pt>
                <c:pt idx="53">
                  <c:v>53</c:v>
                </c:pt>
                <c:pt idx="54">
                  <c:v>54</c:v>
                </c:pt>
                <c:pt idx="55">
                  <c:v>55</c:v>
                </c:pt>
                <c:pt idx="56">
                  <c:v>56</c:v>
                </c:pt>
                <c:pt idx="57">
                  <c:v>57</c:v>
                </c:pt>
                <c:pt idx="58">
                  <c:v>58</c:v>
                </c:pt>
                <c:pt idx="59">
                  <c:v>59</c:v>
                </c:pt>
                <c:pt idx="60">
                  <c:v>60</c:v>
                </c:pt>
                <c:pt idx="61">
                  <c:v>61</c:v>
                </c:pt>
                <c:pt idx="62">
                  <c:v>62</c:v>
                </c:pt>
                <c:pt idx="63">
                  <c:v>63</c:v>
                </c:pt>
                <c:pt idx="64">
                  <c:v>64</c:v>
                </c:pt>
                <c:pt idx="65">
                  <c:v>65</c:v>
                </c:pt>
                <c:pt idx="66">
                  <c:v>66</c:v>
                </c:pt>
                <c:pt idx="67">
                  <c:v>67</c:v>
                </c:pt>
                <c:pt idx="68">
                  <c:v>68</c:v>
                </c:pt>
                <c:pt idx="69">
                  <c:v>69</c:v>
                </c:pt>
                <c:pt idx="70">
                  <c:v>70</c:v>
                </c:pt>
                <c:pt idx="71">
                  <c:v>71</c:v>
                </c:pt>
                <c:pt idx="72">
                  <c:v>72</c:v>
                </c:pt>
                <c:pt idx="73">
                  <c:v>73</c:v>
                </c:pt>
                <c:pt idx="74">
                  <c:v>74</c:v>
                </c:pt>
                <c:pt idx="75">
                  <c:v>75</c:v>
                </c:pt>
                <c:pt idx="76">
                  <c:v>76</c:v>
                </c:pt>
                <c:pt idx="77">
                  <c:v>77</c:v>
                </c:pt>
                <c:pt idx="78">
                  <c:v>78</c:v>
                </c:pt>
                <c:pt idx="79">
                  <c:v>79</c:v>
                </c:pt>
                <c:pt idx="80">
                  <c:v>80</c:v>
                </c:pt>
                <c:pt idx="81">
                  <c:v>81</c:v>
                </c:pt>
                <c:pt idx="82">
                  <c:v>82</c:v>
                </c:pt>
                <c:pt idx="83">
                  <c:v>83</c:v>
                </c:pt>
                <c:pt idx="84">
                  <c:v>84</c:v>
                </c:pt>
                <c:pt idx="85">
                  <c:v>85</c:v>
                </c:pt>
                <c:pt idx="86">
                  <c:v>86</c:v>
                </c:pt>
                <c:pt idx="87">
                  <c:v>87</c:v>
                </c:pt>
                <c:pt idx="88">
                  <c:v>88</c:v>
                </c:pt>
                <c:pt idx="89">
                  <c:v>89</c:v>
                </c:pt>
                <c:pt idx="90">
                  <c:v>90</c:v>
                </c:pt>
                <c:pt idx="91">
                  <c:v>91</c:v>
                </c:pt>
                <c:pt idx="92">
                  <c:v>92</c:v>
                </c:pt>
                <c:pt idx="93">
                  <c:v>93</c:v>
                </c:pt>
                <c:pt idx="94">
                  <c:v>94</c:v>
                </c:pt>
                <c:pt idx="95">
                  <c:v>95</c:v>
                </c:pt>
                <c:pt idx="96">
                  <c:v>96</c:v>
                </c:pt>
                <c:pt idx="97">
                  <c:v>97</c:v>
                </c:pt>
                <c:pt idx="98">
                  <c:v>98</c:v>
                </c:pt>
                <c:pt idx="99">
                  <c:v>99</c:v>
                </c:pt>
                <c:pt idx="100">
                  <c:v>100</c:v>
                </c:pt>
                <c:pt idx="101">
                  <c:v>101</c:v>
                </c:pt>
                <c:pt idx="102">
                  <c:v>102</c:v>
                </c:pt>
                <c:pt idx="103">
                  <c:v>103</c:v>
                </c:pt>
                <c:pt idx="104">
                  <c:v>104</c:v>
                </c:pt>
                <c:pt idx="105">
                  <c:v>105</c:v>
                </c:pt>
                <c:pt idx="106">
                  <c:v>106</c:v>
                </c:pt>
                <c:pt idx="107">
                  <c:v>107</c:v>
                </c:pt>
                <c:pt idx="108">
                  <c:v>108</c:v>
                </c:pt>
                <c:pt idx="109">
                  <c:v>109</c:v>
                </c:pt>
                <c:pt idx="110">
                  <c:v>110</c:v>
                </c:pt>
                <c:pt idx="111">
                  <c:v>111</c:v>
                </c:pt>
                <c:pt idx="112">
                  <c:v>112</c:v>
                </c:pt>
                <c:pt idx="113">
                  <c:v>113</c:v>
                </c:pt>
                <c:pt idx="114">
                  <c:v>114</c:v>
                </c:pt>
                <c:pt idx="115">
                  <c:v>115</c:v>
                </c:pt>
                <c:pt idx="116">
                  <c:v>116</c:v>
                </c:pt>
                <c:pt idx="117">
                  <c:v>117</c:v>
                </c:pt>
                <c:pt idx="118">
                  <c:v>118</c:v>
                </c:pt>
                <c:pt idx="119">
                  <c:v>119</c:v>
                </c:pt>
                <c:pt idx="120">
                  <c:v>120</c:v>
                </c:pt>
                <c:pt idx="121">
                  <c:v>121</c:v>
                </c:pt>
                <c:pt idx="122">
                  <c:v>122</c:v>
                </c:pt>
                <c:pt idx="123">
                  <c:v>123</c:v>
                </c:pt>
                <c:pt idx="124">
                  <c:v>124</c:v>
                </c:pt>
                <c:pt idx="125">
                  <c:v>125</c:v>
                </c:pt>
                <c:pt idx="126">
                  <c:v>126</c:v>
                </c:pt>
                <c:pt idx="127">
                  <c:v>127</c:v>
                </c:pt>
                <c:pt idx="128">
                  <c:v>128</c:v>
                </c:pt>
                <c:pt idx="129">
                  <c:v>129</c:v>
                </c:pt>
                <c:pt idx="130">
                  <c:v>130</c:v>
                </c:pt>
                <c:pt idx="131">
                  <c:v>131</c:v>
                </c:pt>
                <c:pt idx="132">
                  <c:v>132</c:v>
                </c:pt>
                <c:pt idx="133">
                  <c:v>133</c:v>
                </c:pt>
                <c:pt idx="134">
                  <c:v>134</c:v>
                </c:pt>
                <c:pt idx="135">
                  <c:v>135</c:v>
                </c:pt>
                <c:pt idx="136">
                  <c:v>136</c:v>
                </c:pt>
                <c:pt idx="137">
                  <c:v>137</c:v>
                </c:pt>
                <c:pt idx="138">
                  <c:v>138</c:v>
                </c:pt>
                <c:pt idx="139">
                  <c:v>139</c:v>
                </c:pt>
                <c:pt idx="140">
                  <c:v>140</c:v>
                </c:pt>
                <c:pt idx="141">
                  <c:v>141</c:v>
                </c:pt>
                <c:pt idx="142">
                  <c:v>142</c:v>
                </c:pt>
                <c:pt idx="143">
                  <c:v>143</c:v>
                </c:pt>
                <c:pt idx="144">
                  <c:v>144</c:v>
                </c:pt>
                <c:pt idx="145">
                  <c:v>145</c:v>
                </c:pt>
                <c:pt idx="146">
                  <c:v>146</c:v>
                </c:pt>
                <c:pt idx="147">
                  <c:v>147</c:v>
                </c:pt>
                <c:pt idx="148">
                  <c:v>148</c:v>
                </c:pt>
                <c:pt idx="149">
                  <c:v>149</c:v>
                </c:pt>
                <c:pt idx="150">
                  <c:v>150</c:v>
                </c:pt>
                <c:pt idx="151">
                  <c:v>151</c:v>
                </c:pt>
                <c:pt idx="152">
                  <c:v>152</c:v>
                </c:pt>
                <c:pt idx="153">
                  <c:v>153</c:v>
                </c:pt>
                <c:pt idx="154">
                  <c:v>154</c:v>
                </c:pt>
                <c:pt idx="155">
                  <c:v>155</c:v>
                </c:pt>
                <c:pt idx="156">
                  <c:v>156</c:v>
                </c:pt>
                <c:pt idx="157">
                  <c:v>157</c:v>
                </c:pt>
                <c:pt idx="158">
                  <c:v>158</c:v>
                </c:pt>
                <c:pt idx="159">
                  <c:v>159</c:v>
                </c:pt>
                <c:pt idx="160">
                  <c:v>160</c:v>
                </c:pt>
                <c:pt idx="161">
                  <c:v>161</c:v>
                </c:pt>
                <c:pt idx="162">
                  <c:v>162</c:v>
                </c:pt>
                <c:pt idx="163">
                  <c:v>163</c:v>
                </c:pt>
                <c:pt idx="164">
                  <c:v>164</c:v>
                </c:pt>
                <c:pt idx="165">
                  <c:v>165</c:v>
                </c:pt>
                <c:pt idx="166">
                  <c:v>166</c:v>
                </c:pt>
                <c:pt idx="167">
                  <c:v>167</c:v>
                </c:pt>
                <c:pt idx="168">
                  <c:v>168</c:v>
                </c:pt>
                <c:pt idx="169">
                  <c:v>169</c:v>
                </c:pt>
                <c:pt idx="170">
                  <c:v>170</c:v>
                </c:pt>
                <c:pt idx="171">
                  <c:v>171</c:v>
                </c:pt>
                <c:pt idx="172">
                  <c:v>172</c:v>
                </c:pt>
                <c:pt idx="173">
                  <c:v>173</c:v>
                </c:pt>
                <c:pt idx="174">
                  <c:v>174</c:v>
                </c:pt>
                <c:pt idx="175">
                  <c:v>175</c:v>
                </c:pt>
                <c:pt idx="176">
                  <c:v>176</c:v>
                </c:pt>
                <c:pt idx="177">
                  <c:v>177</c:v>
                </c:pt>
                <c:pt idx="178">
                  <c:v>178</c:v>
                </c:pt>
                <c:pt idx="179">
                  <c:v>179</c:v>
                </c:pt>
                <c:pt idx="180">
                  <c:v>180</c:v>
                </c:pt>
                <c:pt idx="181">
                  <c:v>181</c:v>
                </c:pt>
                <c:pt idx="182">
                  <c:v>182</c:v>
                </c:pt>
                <c:pt idx="183">
                  <c:v>183</c:v>
                </c:pt>
                <c:pt idx="184">
                  <c:v>184</c:v>
                </c:pt>
                <c:pt idx="185">
                  <c:v>185</c:v>
                </c:pt>
                <c:pt idx="186">
                  <c:v>186</c:v>
                </c:pt>
                <c:pt idx="187">
                  <c:v>187</c:v>
                </c:pt>
                <c:pt idx="188">
                  <c:v>188</c:v>
                </c:pt>
                <c:pt idx="189">
                  <c:v>189</c:v>
                </c:pt>
                <c:pt idx="190">
                  <c:v>190</c:v>
                </c:pt>
                <c:pt idx="191">
                  <c:v>191</c:v>
                </c:pt>
                <c:pt idx="192">
                  <c:v>192</c:v>
                </c:pt>
                <c:pt idx="193">
                  <c:v>193</c:v>
                </c:pt>
                <c:pt idx="194">
                  <c:v>194</c:v>
                </c:pt>
                <c:pt idx="195">
                  <c:v>195</c:v>
                </c:pt>
                <c:pt idx="196">
                  <c:v>196</c:v>
                </c:pt>
                <c:pt idx="197">
                  <c:v>197</c:v>
                </c:pt>
                <c:pt idx="198">
                  <c:v>198</c:v>
                </c:pt>
                <c:pt idx="199">
                  <c:v>199</c:v>
                </c:pt>
                <c:pt idx="200">
                  <c:v>200</c:v>
                </c:pt>
                <c:pt idx="201">
                  <c:v>201</c:v>
                </c:pt>
                <c:pt idx="202">
                  <c:v>202</c:v>
                </c:pt>
                <c:pt idx="203">
                  <c:v>203</c:v>
                </c:pt>
                <c:pt idx="204">
                  <c:v>204</c:v>
                </c:pt>
                <c:pt idx="205">
                  <c:v>205</c:v>
                </c:pt>
                <c:pt idx="206">
                  <c:v>206</c:v>
                </c:pt>
                <c:pt idx="207">
                  <c:v>207</c:v>
                </c:pt>
                <c:pt idx="208">
                  <c:v>208</c:v>
                </c:pt>
                <c:pt idx="209">
                  <c:v>209</c:v>
                </c:pt>
                <c:pt idx="210">
                  <c:v>210</c:v>
                </c:pt>
                <c:pt idx="211">
                  <c:v>211</c:v>
                </c:pt>
                <c:pt idx="212">
                  <c:v>212</c:v>
                </c:pt>
                <c:pt idx="213">
                  <c:v>213</c:v>
                </c:pt>
                <c:pt idx="214">
                  <c:v>214</c:v>
                </c:pt>
                <c:pt idx="215">
                  <c:v>215</c:v>
                </c:pt>
                <c:pt idx="216">
                  <c:v>216</c:v>
                </c:pt>
                <c:pt idx="217">
                  <c:v>217</c:v>
                </c:pt>
                <c:pt idx="218">
                  <c:v>218</c:v>
                </c:pt>
                <c:pt idx="219">
                  <c:v>219</c:v>
                </c:pt>
                <c:pt idx="220">
                  <c:v>220</c:v>
                </c:pt>
                <c:pt idx="221">
                  <c:v>221</c:v>
                </c:pt>
                <c:pt idx="222">
                  <c:v>222</c:v>
                </c:pt>
                <c:pt idx="223">
                  <c:v>223</c:v>
                </c:pt>
                <c:pt idx="224">
                  <c:v>224</c:v>
                </c:pt>
                <c:pt idx="225">
                  <c:v>225</c:v>
                </c:pt>
                <c:pt idx="226">
                  <c:v>226</c:v>
                </c:pt>
                <c:pt idx="227">
                  <c:v>227</c:v>
                </c:pt>
                <c:pt idx="228">
                  <c:v>228</c:v>
                </c:pt>
                <c:pt idx="229">
                  <c:v>229</c:v>
                </c:pt>
                <c:pt idx="230">
                  <c:v>230</c:v>
                </c:pt>
                <c:pt idx="231">
                  <c:v>231</c:v>
                </c:pt>
                <c:pt idx="232">
                  <c:v>232</c:v>
                </c:pt>
                <c:pt idx="233">
                  <c:v>233</c:v>
                </c:pt>
                <c:pt idx="234">
                  <c:v>234</c:v>
                </c:pt>
                <c:pt idx="235">
                  <c:v>235</c:v>
                </c:pt>
                <c:pt idx="236">
                  <c:v>236</c:v>
                </c:pt>
                <c:pt idx="237">
                  <c:v>237</c:v>
                </c:pt>
                <c:pt idx="238">
                  <c:v>238</c:v>
                </c:pt>
                <c:pt idx="239">
                  <c:v>239</c:v>
                </c:pt>
                <c:pt idx="240">
                  <c:v>240</c:v>
                </c:pt>
                <c:pt idx="241">
                  <c:v>241</c:v>
                </c:pt>
                <c:pt idx="242">
                  <c:v>242</c:v>
                </c:pt>
                <c:pt idx="243">
                  <c:v>243</c:v>
                </c:pt>
                <c:pt idx="244">
                  <c:v>244</c:v>
                </c:pt>
                <c:pt idx="245">
                  <c:v>245</c:v>
                </c:pt>
                <c:pt idx="246">
                  <c:v>246</c:v>
                </c:pt>
                <c:pt idx="247">
                  <c:v>247</c:v>
                </c:pt>
                <c:pt idx="248">
                  <c:v>248</c:v>
                </c:pt>
                <c:pt idx="249">
                  <c:v>249</c:v>
                </c:pt>
                <c:pt idx="250">
                  <c:v>250</c:v>
                </c:pt>
                <c:pt idx="251">
                  <c:v>251</c:v>
                </c:pt>
                <c:pt idx="252">
                  <c:v>252</c:v>
                </c:pt>
                <c:pt idx="253">
                  <c:v>253</c:v>
                </c:pt>
                <c:pt idx="254">
                  <c:v>254</c:v>
                </c:pt>
                <c:pt idx="255">
                  <c:v>255</c:v>
                </c:pt>
                <c:pt idx="256">
                  <c:v>256</c:v>
                </c:pt>
                <c:pt idx="257">
                  <c:v>257</c:v>
                </c:pt>
                <c:pt idx="258">
                  <c:v>258</c:v>
                </c:pt>
                <c:pt idx="259">
                  <c:v>259</c:v>
                </c:pt>
                <c:pt idx="260">
                  <c:v>260</c:v>
                </c:pt>
                <c:pt idx="261">
                  <c:v>261</c:v>
                </c:pt>
                <c:pt idx="262">
                  <c:v>262</c:v>
                </c:pt>
                <c:pt idx="263">
                  <c:v>263</c:v>
                </c:pt>
                <c:pt idx="264">
                  <c:v>264</c:v>
                </c:pt>
                <c:pt idx="265">
                  <c:v>265</c:v>
                </c:pt>
                <c:pt idx="266">
                  <c:v>266</c:v>
                </c:pt>
                <c:pt idx="267">
                  <c:v>267</c:v>
                </c:pt>
                <c:pt idx="268">
                  <c:v>268</c:v>
                </c:pt>
                <c:pt idx="269">
                  <c:v>269</c:v>
                </c:pt>
                <c:pt idx="270">
                  <c:v>270</c:v>
                </c:pt>
                <c:pt idx="271">
                  <c:v>271</c:v>
                </c:pt>
                <c:pt idx="272">
                  <c:v>272</c:v>
                </c:pt>
                <c:pt idx="273">
                  <c:v>273</c:v>
                </c:pt>
                <c:pt idx="274">
                  <c:v>274</c:v>
                </c:pt>
                <c:pt idx="275">
                  <c:v>275</c:v>
                </c:pt>
                <c:pt idx="276">
                  <c:v>276</c:v>
                </c:pt>
                <c:pt idx="277">
                  <c:v>277</c:v>
                </c:pt>
                <c:pt idx="278">
                  <c:v>278</c:v>
                </c:pt>
                <c:pt idx="279">
                  <c:v>279</c:v>
                </c:pt>
                <c:pt idx="280">
                  <c:v>280</c:v>
                </c:pt>
                <c:pt idx="281">
                  <c:v>281</c:v>
                </c:pt>
                <c:pt idx="282">
                  <c:v>282</c:v>
                </c:pt>
                <c:pt idx="283">
                  <c:v>283</c:v>
                </c:pt>
                <c:pt idx="284">
                  <c:v>284</c:v>
                </c:pt>
                <c:pt idx="285">
                  <c:v>285</c:v>
                </c:pt>
                <c:pt idx="286">
                  <c:v>286</c:v>
                </c:pt>
                <c:pt idx="287">
                  <c:v>287</c:v>
                </c:pt>
                <c:pt idx="288">
                  <c:v>288</c:v>
                </c:pt>
                <c:pt idx="289">
                  <c:v>289</c:v>
                </c:pt>
                <c:pt idx="290">
                  <c:v>290</c:v>
                </c:pt>
                <c:pt idx="291">
                  <c:v>291</c:v>
                </c:pt>
                <c:pt idx="292">
                  <c:v>292</c:v>
                </c:pt>
                <c:pt idx="293">
                  <c:v>293</c:v>
                </c:pt>
                <c:pt idx="294">
                  <c:v>294</c:v>
                </c:pt>
                <c:pt idx="295">
                  <c:v>295</c:v>
                </c:pt>
                <c:pt idx="296">
                  <c:v>296</c:v>
                </c:pt>
                <c:pt idx="297">
                  <c:v>297</c:v>
                </c:pt>
                <c:pt idx="298">
                  <c:v>298</c:v>
                </c:pt>
                <c:pt idx="299">
                  <c:v>299</c:v>
                </c:pt>
                <c:pt idx="300">
                  <c:v>300</c:v>
                </c:pt>
                <c:pt idx="301">
                  <c:v>301</c:v>
                </c:pt>
                <c:pt idx="302">
                  <c:v>302</c:v>
                </c:pt>
                <c:pt idx="303">
                  <c:v>303</c:v>
                </c:pt>
                <c:pt idx="304">
                  <c:v>304</c:v>
                </c:pt>
                <c:pt idx="305">
                  <c:v>305</c:v>
                </c:pt>
                <c:pt idx="306">
                  <c:v>306</c:v>
                </c:pt>
                <c:pt idx="307">
                  <c:v>307</c:v>
                </c:pt>
                <c:pt idx="308">
                  <c:v>308</c:v>
                </c:pt>
                <c:pt idx="309">
                  <c:v>309</c:v>
                </c:pt>
                <c:pt idx="310">
                  <c:v>310</c:v>
                </c:pt>
                <c:pt idx="311">
                  <c:v>311</c:v>
                </c:pt>
                <c:pt idx="312">
                  <c:v>312</c:v>
                </c:pt>
                <c:pt idx="313">
                  <c:v>313</c:v>
                </c:pt>
                <c:pt idx="314">
                  <c:v>314</c:v>
                </c:pt>
                <c:pt idx="315">
                  <c:v>315</c:v>
                </c:pt>
                <c:pt idx="316">
                  <c:v>316</c:v>
                </c:pt>
                <c:pt idx="317">
                  <c:v>317</c:v>
                </c:pt>
                <c:pt idx="318">
                  <c:v>318</c:v>
                </c:pt>
                <c:pt idx="319">
                  <c:v>319</c:v>
                </c:pt>
                <c:pt idx="320">
                  <c:v>320</c:v>
                </c:pt>
                <c:pt idx="321">
                  <c:v>321</c:v>
                </c:pt>
                <c:pt idx="322">
                  <c:v>322</c:v>
                </c:pt>
                <c:pt idx="323">
                  <c:v>323</c:v>
                </c:pt>
                <c:pt idx="324">
                  <c:v>324</c:v>
                </c:pt>
                <c:pt idx="325">
                  <c:v>325</c:v>
                </c:pt>
                <c:pt idx="326">
                  <c:v>326</c:v>
                </c:pt>
                <c:pt idx="327">
                  <c:v>327</c:v>
                </c:pt>
                <c:pt idx="328">
                  <c:v>328</c:v>
                </c:pt>
                <c:pt idx="329">
                  <c:v>329</c:v>
                </c:pt>
                <c:pt idx="330">
                  <c:v>330</c:v>
                </c:pt>
                <c:pt idx="331">
                  <c:v>331</c:v>
                </c:pt>
                <c:pt idx="332">
                  <c:v>332</c:v>
                </c:pt>
                <c:pt idx="333">
                  <c:v>333</c:v>
                </c:pt>
                <c:pt idx="334">
                  <c:v>334</c:v>
                </c:pt>
                <c:pt idx="335">
                  <c:v>335</c:v>
                </c:pt>
                <c:pt idx="336">
                  <c:v>336</c:v>
                </c:pt>
                <c:pt idx="337">
                  <c:v>337</c:v>
                </c:pt>
                <c:pt idx="338">
                  <c:v>338</c:v>
                </c:pt>
                <c:pt idx="339">
                  <c:v>339</c:v>
                </c:pt>
                <c:pt idx="340">
                  <c:v>340</c:v>
                </c:pt>
                <c:pt idx="341">
                  <c:v>341</c:v>
                </c:pt>
                <c:pt idx="342">
                  <c:v>342</c:v>
                </c:pt>
                <c:pt idx="343">
                  <c:v>343</c:v>
                </c:pt>
                <c:pt idx="344">
                  <c:v>344</c:v>
                </c:pt>
                <c:pt idx="345">
                  <c:v>345</c:v>
                </c:pt>
                <c:pt idx="346">
                  <c:v>346</c:v>
                </c:pt>
                <c:pt idx="347">
                  <c:v>347</c:v>
                </c:pt>
                <c:pt idx="348">
                  <c:v>348</c:v>
                </c:pt>
                <c:pt idx="349">
                  <c:v>349</c:v>
                </c:pt>
                <c:pt idx="350">
                  <c:v>350</c:v>
                </c:pt>
                <c:pt idx="351">
                  <c:v>351</c:v>
                </c:pt>
                <c:pt idx="352">
                  <c:v>352</c:v>
                </c:pt>
                <c:pt idx="353">
                  <c:v>353</c:v>
                </c:pt>
                <c:pt idx="354">
                  <c:v>354</c:v>
                </c:pt>
                <c:pt idx="355">
                  <c:v>355</c:v>
                </c:pt>
                <c:pt idx="356">
                  <c:v>356</c:v>
                </c:pt>
                <c:pt idx="357">
                  <c:v>357</c:v>
                </c:pt>
                <c:pt idx="358">
                  <c:v>358</c:v>
                </c:pt>
                <c:pt idx="359">
                  <c:v>359</c:v>
                </c:pt>
                <c:pt idx="360">
                  <c:v>360</c:v>
                </c:pt>
                <c:pt idx="361">
                  <c:v>361</c:v>
                </c:pt>
                <c:pt idx="362">
                  <c:v>362</c:v>
                </c:pt>
                <c:pt idx="363">
                  <c:v>363</c:v>
                </c:pt>
                <c:pt idx="364">
                  <c:v>364</c:v>
                </c:pt>
                <c:pt idx="365">
                  <c:v>365</c:v>
                </c:pt>
                <c:pt idx="366">
                  <c:v>366</c:v>
                </c:pt>
                <c:pt idx="367">
                  <c:v>367</c:v>
                </c:pt>
                <c:pt idx="368">
                  <c:v>368</c:v>
                </c:pt>
                <c:pt idx="369">
                  <c:v>369</c:v>
                </c:pt>
                <c:pt idx="370">
                  <c:v>370</c:v>
                </c:pt>
                <c:pt idx="371">
                  <c:v>371</c:v>
                </c:pt>
                <c:pt idx="372">
                  <c:v>372</c:v>
                </c:pt>
                <c:pt idx="373">
                  <c:v>373</c:v>
                </c:pt>
                <c:pt idx="374">
                  <c:v>374</c:v>
                </c:pt>
                <c:pt idx="375">
                  <c:v>375</c:v>
                </c:pt>
                <c:pt idx="376">
                  <c:v>376</c:v>
                </c:pt>
                <c:pt idx="377">
                  <c:v>377</c:v>
                </c:pt>
                <c:pt idx="378">
                  <c:v>378</c:v>
                </c:pt>
                <c:pt idx="379">
                  <c:v>379</c:v>
                </c:pt>
                <c:pt idx="380">
                  <c:v>380</c:v>
                </c:pt>
                <c:pt idx="381">
                  <c:v>381</c:v>
                </c:pt>
                <c:pt idx="382">
                  <c:v>382</c:v>
                </c:pt>
                <c:pt idx="383">
                  <c:v>383</c:v>
                </c:pt>
                <c:pt idx="384">
                  <c:v>384</c:v>
                </c:pt>
                <c:pt idx="385">
                  <c:v>385</c:v>
                </c:pt>
                <c:pt idx="386">
                  <c:v>386</c:v>
                </c:pt>
                <c:pt idx="387">
                  <c:v>387</c:v>
                </c:pt>
                <c:pt idx="388">
                  <c:v>388</c:v>
                </c:pt>
                <c:pt idx="389">
                  <c:v>389</c:v>
                </c:pt>
                <c:pt idx="390">
                  <c:v>390</c:v>
                </c:pt>
                <c:pt idx="391">
                  <c:v>391</c:v>
                </c:pt>
                <c:pt idx="392">
                  <c:v>392</c:v>
                </c:pt>
                <c:pt idx="393">
                  <c:v>393</c:v>
                </c:pt>
                <c:pt idx="394">
                  <c:v>394</c:v>
                </c:pt>
                <c:pt idx="395">
                  <c:v>395</c:v>
                </c:pt>
                <c:pt idx="396">
                  <c:v>396</c:v>
                </c:pt>
                <c:pt idx="397">
                  <c:v>397</c:v>
                </c:pt>
                <c:pt idx="398">
                  <c:v>398</c:v>
                </c:pt>
                <c:pt idx="399">
                  <c:v>399</c:v>
                </c:pt>
                <c:pt idx="400">
                  <c:v>400</c:v>
                </c:pt>
                <c:pt idx="401">
                  <c:v>401</c:v>
                </c:pt>
                <c:pt idx="402">
                  <c:v>402</c:v>
                </c:pt>
                <c:pt idx="403">
                  <c:v>403</c:v>
                </c:pt>
                <c:pt idx="404">
                  <c:v>404</c:v>
                </c:pt>
                <c:pt idx="405">
                  <c:v>405</c:v>
                </c:pt>
                <c:pt idx="406">
                  <c:v>406</c:v>
                </c:pt>
                <c:pt idx="407">
                  <c:v>407</c:v>
                </c:pt>
                <c:pt idx="408">
                  <c:v>408</c:v>
                </c:pt>
                <c:pt idx="409">
                  <c:v>409</c:v>
                </c:pt>
                <c:pt idx="410">
                  <c:v>410</c:v>
                </c:pt>
                <c:pt idx="411">
                  <c:v>411</c:v>
                </c:pt>
                <c:pt idx="412">
                  <c:v>412</c:v>
                </c:pt>
                <c:pt idx="413">
                  <c:v>413</c:v>
                </c:pt>
                <c:pt idx="414">
                  <c:v>414</c:v>
                </c:pt>
                <c:pt idx="415">
                  <c:v>415</c:v>
                </c:pt>
                <c:pt idx="416">
                  <c:v>416</c:v>
                </c:pt>
                <c:pt idx="417">
                  <c:v>417</c:v>
                </c:pt>
                <c:pt idx="418">
                  <c:v>418</c:v>
                </c:pt>
                <c:pt idx="419">
                  <c:v>419</c:v>
                </c:pt>
                <c:pt idx="420">
                  <c:v>420</c:v>
                </c:pt>
                <c:pt idx="421">
                  <c:v>421</c:v>
                </c:pt>
                <c:pt idx="422">
                  <c:v>422</c:v>
                </c:pt>
                <c:pt idx="423">
                  <c:v>423</c:v>
                </c:pt>
                <c:pt idx="424">
                  <c:v>424</c:v>
                </c:pt>
                <c:pt idx="425">
                  <c:v>425</c:v>
                </c:pt>
                <c:pt idx="426">
                  <c:v>426</c:v>
                </c:pt>
                <c:pt idx="427">
                  <c:v>427</c:v>
                </c:pt>
                <c:pt idx="428">
                  <c:v>428</c:v>
                </c:pt>
                <c:pt idx="429">
                  <c:v>429</c:v>
                </c:pt>
                <c:pt idx="430">
                  <c:v>430</c:v>
                </c:pt>
                <c:pt idx="431">
                  <c:v>431</c:v>
                </c:pt>
                <c:pt idx="432">
                  <c:v>432</c:v>
                </c:pt>
                <c:pt idx="433">
                  <c:v>433</c:v>
                </c:pt>
                <c:pt idx="434">
                  <c:v>434</c:v>
                </c:pt>
                <c:pt idx="435">
                  <c:v>435</c:v>
                </c:pt>
                <c:pt idx="436">
                  <c:v>436</c:v>
                </c:pt>
                <c:pt idx="437">
                  <c:v>437</c:v>
                </c:pt>
                <c:pt idx="438">
                  <c:v>438</c:v>
                </c:pt>
                <c:pt idx="439">
                  <c:v>439</c:v>
                </c:pt>
                <c:pt idx="440">
                  <c:v>440</c:v>
                </c:pt>
                <c:pt idx="441">
                  <c:v>441</c:v>
                </c:pt>
                <c:pt idx="442">
                  <c:v>442</c:v>
                </c:pt>
                <c:pt idx="443">
                  <c:v>443</c:v>
                </c:pt>
                <c:pt idx="444">
                  <c:v>444</c:v>
                </c:pt>
                <c:pt idx="445">
                  <c:v>445</c:v>
                </c:pt>
                <c:pt idx="446">
                  <c:v>446</c:v>
                </c:pt>
                <c:pt idx="447">
                  <c:v>447</c:v>
                </c:pt>
                <c:pt idx="448">
                  <c:v>448</c:v>
                </c:pt>
                <c:pt idx="449">
                  <c:v>449</c:v>
                </c:pt>
                <c:pt idx="450">
                  <c:v>450</c:v>
                </c:pt>
                <c:pt idx="451">
                  <c:v>451</c:v>
                </c:pt>
                <c:pt idx="452">
                  <c:v>452</c:v>
                </c:pt>
                <c:pt idx="453">
                  <c:v>453</c:v>
                </c:pt>
                <c:pt idx="454">
                  <c:v>454</c:v>
                </c:pt>
                <c:pt idx="455">
                  <c:v>455</c:v>
                </c:pt>
                <c:pt idx="456">
                  <c:v>456</c:v>
                </c:pt>
                <c:pt idx="457">
                  <c:v>457</c:v>
                </c:pt>
                <c:pt idx="458">
                  <c:v>458</c:v>
                </c:pt>
                <c:pt idx="459">
                  <c:v>459</c:v>
                </c:pt>
                <c:pt idx="460">
                  <c:v>460</c:v>
                </c:pt>
                <c:pt idx="461">
                  <c:v>461</c:v>
                </c:pt>
                <c:pt idx="462">
                  <c:v>462</c:v>
                </c:pt>
                <c:pt idx="463">
                  <c:v>463</c:v>
                </c:pt>
                <c:pt idx="464">
                  <c:v>464</c:v>
                </c:pt>
                <c:pt idx="465">
                  <c:v>465</c:v>
                </c:pt>
                <c:pt idx="466">
                  <c:v>466</c:v>
                </c:pt>
                <c:pt idx="467">
                  <c:v>467</c:v>
                </c:pt>
                <c:pt idx="468">
                  <c:v>468</c:v>
                </c:pt>
                <c:pt idx="469">
                  <c:v>469</c:v>
                </c:pt>
                <c:pt idx="470">
                  <c:v>470</c:v>
                </c:pt>
                <c:pt idx="471">
                  <c:v>471</c:v>
                </c:pt>
                <c:pt idx="472">
                  <c:v>472</c:v>
                </c:pt>
                <c:pt idx="473">
                  <c:v>473</c:v>
                </c:pt>
                <c:pt idx="474">
                  <c:v>474</c:v>
                </c:pt>
                <c:pt idx="475">
                  <c:v>475</c:v>
                </c:pt>
                <c:pt idx="476">
                  <c:v>476</c:v>
                </c:pt>
                <c:pt idx="477">
                  <c:v>477</c:v>
                </c:pt>
                <c:pt idx="478">
                  <c:v>478</c:v>
                </c:pt>
                <c:pt idx="479">
                  <c:v>479</c:v>
                </c:pt>
                <c:pt idx="480">
                  <c:v>480</c:v>
                </c:pt>
                <c:pt idx="481">
                  <c:v>481</c:v>
                </c:pt>
                <c:pt idx="482">
                  <c:v>482</c:v>
                </c:pt>
                <c:pt idx="483">
                  <c:v>483</c:v>
                </c:pt>
                <c:pt idx="484">
                  <c:v>484</c:v>
                </c:pt>
                <c:pt idx="485">
                  <c:v>485</c:v>
                </c:pt>
                <c:pt idx="486">
                  <c:v>486</c:v>
                </c:pt>
                <c:pt idx="487">
                  <c:v>487</c:v>
                </c:pt>
                <c:pt idx="488">
                  <c:v>488</c:v>
                </c:pt>
                <c:pt idx="489">
                  <c:v>489</c:v>
                </c:pt>
                <c:pt idx="490">
                  <c:v>490</c:v>
                </c:pt>
                <c:pt idx="491">
                  <c:v>491</c:v>
                </c:pt>
                <c:pt idx="492">
                  <c:v>492</c:v>
                </c:pt>
                <c:pt idx="493">
                  <c:v>493</c:v>
                </c:pt>
                <c:pt idx="494">
                  <c:v>494</c:v>
                </c:pt>
                <c:pt idx="495">
                  <c:v>495</c:v>
                </c:pt>
                <c:pt idx="496">
                  <c:v>496</c:v>
                </c:pt>
                <c:pt idx="497">
                  <c:v>497</c:v>
                </c:pt>
                <c:pt idx="498">
                  <c:v>498</c:v>
                </c:pt>
                <c:pt idx="499">
                  <c:v>499</c:v>
                </c:pt>
                <c:pt idx="500">
                  <c:v>500</c:v>
                </c:pt>
                <c:pt idx="501">
                  <c:v>501</c:v>
                </c:pt>
                <c:pt idx="502">
                  <c:v>502</c:v>
                </c:pt>
                <c:pt idx="503">
                  <c:v>503</c:v>
                </c:pt>
                <c:pt idx="504">
                  <c:v>504</c:v>
                </c:pt>
                <c:pt idx="505">
                  <c:v>505</c:v>
                </c:pt>
                <c:pt idx="506">
                  <c:v>506</c:v>
                </c:pt>
                <c:pt idx="507">
                  <c:v>507</c:v>
                </c:pt>
                <c:pt idx="508">
                  <c:v>508</c:v>
                </c:pt>
                <c:pt idx="509">
                  <c:v>509</c:v>
                </c:pt>
                <c:pt idx="510">
                  <c:v>510</c:v>
                </c:pt>
                <c:pt idx="511">
                  <c:v>511</c:v>
                </c:pt>
                <c:pt idx="512">
                  <c:v>512</c:v>
                </c:pt>
                <c:pt idx="513">
                  <c:v>513</c:v>
                </c:pt>
                <c:pt idx="514">
                  <c:v>514</c:v>
                </c:pt>
                <c:pt idx="515">
                  <c:v>515</c:v>
                </c:pt>
                <c:pt idx="516">
                  <c:v>516</c:v>
                </c:pt>
                <c:pt idx="517">
                  <c:v>517</c:v>
                </c:pt>
                <c:pt idx="518">
                  <c:v>518</c:v>
                </c:pt>
                <c:pt idx="519">
                  <c:v>519</c:v>
                </c:pt>
                <c:pt idx="520">
                  <c:v>520</c:v>
                </c:pt>
                <c:pt idx="521">
                  <c:v>521</c:v>
                </c:pt>
                <c:pt idx="522">
                  <c:v>522</c:v>
                </c:pt>
                <c:pt idx="523">
                  <c:v>523</c:v>
                </c:pt>
                <c:pt idx="524">
                  <c:v>524</c:v>
                </c:pt>
                <c:pt idx="525">
                  <c:v>525</c:v>
                </c:pt>
                <c:pt idx="526">
                  <c:v>526</c:v>
                </c:pt>
                <c:pt idx="527">
                  <c:v>527</c:v>
                </c:pt>
                <c:pt idx="528">
                  <c:v>528</c:v>
                </c:pt>
                <c:pt idx="529">
                  <c:v>529</c:v>
                </c:pt>
                <c:pt idx="530">
                  <c:v>530</c:v>
                </c:pt>
                <c:pt idx="531">
                  <c:v>531</c:v>
                </c:pt>
                <c:pt idx="532">
                  <c:v>532</c:v>
                </c:pt>
                <c:pt idx="533">
                  <c:v>533</c:v>
                </c:pt>
                <c:pt idx="534">
                  <c:v>534</c:v>
                </c:pt>
                <c:pt idx="535">
                  <c:v>535</c:v>
                </c:pt>
                <c:pt idx="536">
                  <c:v>536</c:v>
                </c:pt>
                <c:pt idx="537">
                  <c:v>537</c:v>
                </c:pt>
                <c:pt idx="538">
                  <c:v>538</c:v>
                </c:pt>
                <c:pt idx="539">
                  <c:v>539</c:v>
                </c:pt>
                <c:pt idx="540">
                  <c:v>540</c:v>
                </c:pt>
                <c:pt idx="541">
                  <c:v>541</c:v>
                </c:pt>
                <c:pt idx="542">
                  <c:v>542</c:v>
                </c:pt>
                <c:pt idx="543">
                  <c:v>543</c:v>
                </c:pt>
                <c:pt idx="544">
                  <c:v>544</c:v>
                </c:pt>
                <c:pt idx="545">
                  <c:v>545</c:v>
                </c:pt>
                <c:pt idx="546">
                  <c:v>546</c:v>
                </c:pt>
                <c:pt idx="547">
                  <c:v>547</c:v>
                </c:pt>
                <c:pt idx="548">
                  <c:v>548</c:v>
                </c:pt>
                <c:pt idx="549">
                  <c:v>549</c:v>
                </c:pt>
                <c:pt idx="550">
                  <c:v>550</c:v>
                </c:pt>
                <c:pt idx="551">
                  <c:v>551</c:v>
                </c:pt>
                <c:pt idx="552">
                  <c:v>552</c:v>
                </c:pt>
                <c:pt idx="553">
                  <c:v>553</c:v>
                </c:pt>
                <c:pt idx="554">
                  <c:v>554</c:v>
                </c:pt>
                <c:pt idx="555">
                  <c:v>555</c:v>
                </c:pt>
                <c:pt idx="556">
                  <c:v>556</c:v>
                </c:pt>
                <c:pt idx="557">
                  <c:v>557</c:v>
                </c:pt>
                <c:pt idx="558">
                  <c:v>558</c:v>
                </c:pt>
                <c:pt idx="559">
                  <c:v>559</c:v>
                </c:pt>
                <c:pt idx="560">
                  <c:v>560</c:v>
                </c:pt>
                <c:pt idx="561">
                  <c:v>561</c:v>
                </c:pt>
                <c:pt idx="562">
                  <c:v>562</c:v>
                </c:pt>
                <c:pt idx="563">
                  <c:v>563</c:v>
                </c:pt>
                <c:pt idx="564">
                  <c:v>564</c:v>
                </c:pt>
                <c:pt idx="565">
                  <c:v>565</c:v>
                </c:pt>
                <c:pt idx="566">
                  <c:v>566</c:v>
                </c:pt>
                <c:pt idx="567">
                  <c:v>567</c:v>
                </c:pt>
                <c:pt idx="568">
                  <c:v>568</c:v>
                </c:pt>
                <c:pt idx="569">
                  <c:v>569</c:v>
                </c:pt>
                <c:pt idx="570">
                  <c:v>570</c:v>
                </c:pt>
                <c:pt idx="571">
                  <c:v>571</c:v>
                </c:pt>
                <c:pt idx="572">
                  <c:v>572</c:v>
                </c:pt>
                <c:pt idx="573">
                  <c:v>573</c:v>
                </c:pt>
                <c:pt idx="574">
                  <c:v>574</c:v>
                </c:pt>
                <c:pt idx="575">
                  <c:v>575</c:v>
                </c:pt>
                <c:pt idx="576">
                  <c:v>576</c:v>
                </c:pt>
                <c:pt idx="577">
                  <c:v>577</c:v>
                </c:pt>
                <c:pt idx="578">
                  <c:v>578</c:v>
                </c:pt>
                <c:pt idx="579">
                  <c:v>579</c:v>
                </c:pt>
                <c:pt idx="580">
                  <c:v>580</c:v>
                </c:pt>
                <c:pt idx="581">
                  <c:v>581</c:v>
                </c:pt>
                <c:pt idx="582">
                  <c:v>582</c:v>
                </c:pt>
                <c:pt idx="583">
                  <c:v>583</c:v>
                </c:pt>
                <c:pt idx="584">
                  <c:v>584</c:v>
                </c:pt>
                <c:pt idx="585">
                  <c:v>585</c:v>
                </c:pt>
                <c:pt idx="586">
                  <c:v>586</c:v>
                </c:pt>
                <c:pt idx="587">
                  <c:v>587</c:v>
                </c:pt>
                <c:pt idx="588">
                  <c:v>588</c:v>
                </c:pt>
                <c:pt idx="589">
                  <c:v>589</c:v>
                </c:pt>
                <c:pt idx="590">
                  <c:v>590</c:v>
                </c:pt>
                <c:pt idx="591">
                  <c:v>591</c:v>
                </c:pt>
                <c:pt idx="592">
                  <c:v>592</c:v>
                </c:pt>
                <c:pt idx="593">
                  <c:v>593</c:v>
                </c:pt>
                <c:pt idx="594">
                  <c:v>594</c:v>
                </c:pt>
                <c:pt idx="595">
                  <c:v>595</c:v>
                </c:pt>
                <c:pt idx="596">
                  <c:v>596</c:v>
                </c:pt>
                <c:pt idx="597">
                  <c:v>597</c:v>
                </c:pt>
                <c:pt idx="598">
                  <c:v>598</c:v>
                </c:pt>
                <c:pt idx="599">
                  <c:v>599</c:v>
                </c:pt>
                <c:pt idx="600">
                  <c:v>600</c:v>
                </c:pt>
                <c:pt idx="601">
                  <c:v>601</c:v>
                </c:pt>
                <c:pt idx="602">
                  <c:v>602</c:v>
                </c:pt>
                <c:pt idx="603">
                  <c:v>603</c:v>
                </c:pt>
                <c:pt idx="604">
                  <c:v>604</c:v>
                </c:pt>
                <c:pt idx="605">
                  <c:v>605</c:v>
                </c:pt>
                <c:pt idx="606">
                  <c:v>606</c:v>
                </c:pt>
                <c:pt idx="607">
                  <c:v>607</c:v>
                </c:pt>
                <c:pt idx="608">
                  <c:v>608</c:v>
                </c:pt>
                <c:pt idx="609">
                  <c:v>609</c:v>
                </c:pt>
                <c:pt idx="610">
                  <c:v>610</c:v>
                </c:pt>
                <c:pt idx="611">
                  <c:v>611</c:v>
                </c:pt>
                <c:pt idx="612">
                  <c:v>612</c:v>
                </c:pt>
                <c:pt idx="613">
                  <c:v>613</c:v>
                </c:pt>
                <c:pt idx="614">
                  <c:v>614</c:v>
                </c:pt>
                <c:pt idx="615">
                  <c:v>615</c:v>
                </c:pt>
                <c:pt idx="616">
                  <c:v>616</c:v>
                </c:pt>
                <c:pt idx="617">
                  <c:v>617</c:v>
                </c:pt>
                <c:pt idx="618">
                  <c:v>618</c:v>
                </c:pt>
                <c:pt idx="619">
                  <c:v>619</c:v>
                </c:pt>
                <c:pt idx="620">
                  <c:v>620</c:v>
                </c:pt>
                <c:pt idx="621">
                  <c:v>621</c:v>
                </c:pt>
                <c:pt idx="622">
                  <c:v>622</c:v>
                </c:pt>
                <c:pt idx="623">
                  <c:v>623</c:v>
                </c:pt>
                <c:pt idx="624">
                  <c:v>624</c:v>
                </c:pt>
                <c:pt idx="625">
                  <c:v>625</c:v>
                </c:pt>
                <c:pt idx="626">
                  <c:v>626</c:v>
                </c:pt>
                <c:pt idx="627">
                  <c:v>627</c:v>
                </c:pt>
                <c:pt idx="628">
                  <c:v>628</c:v>
                </c:pt>
                <c:pt idx="629">
                  <c:v>629</c:v>
                </c:pt>
                <c:pt idx="630">
                  <c:v>630</c:v>
                </c:pt>
                <c:pt idx="631">
                  <c:v>631</c:v>
                </c:pt>
                <c:pt idx="632">
                  <c:v>632</c:v>
                </c:pt>
                <c:pt idx="633">
                  <c:v>633</c:v>
                </c:pt>
                <c:pt idx="634">
                  <c:v>634</c:v>
                </c:pt>
                <c:pt idx="635">
                  <c:v>635</c:v>
                </c:pt>
                <c:pt idx="636">
                  <c:v>636</c:v>
                </c:pt>
                <c:pt idx="637">
                  <c:v>637</c:v>
                </c:pt>
                <c:pt idx="638">
                  <c:v>638</c:v>
                </c:pt>
                <c:pt idx="639">
                  <c:v>639</c:v>
                </c:pt>
                <c:pt idx="640">
                  <c:v>640</c:v>
                </c:pt>
                <c:pt idx="641">
                  <c:v>641</c:v>
                </c:pt>
                <c:pt idx="642">
                  <c:v>642</c:v>
                </c:pt>
                <c:pt idx="643">
                  <c:v>643</c:v>
                </c:pt>
                <c:pt idx="644">
                  <c:v>644</c:v>
                </c:pt>
                <c:pt idx="645">
                  <c:v>645</c:v>
                </c:pt>
                <c:pt idx="646">
                  <c:v>646</c:v>
                </c:pt>
                <c:pt idx="647">
                  <c:v>647</c:v>
                </c:pt>
                <c:pt idx="648">
                  <c:v>648</c:v>
                </c:pt>
                <c:pt idx="649">
                  <c:v>649</c:v>
                </c:pt>
                <c:pt idx="650">
                  <c:v>650</c:v>
                </c:pt>
                <c:pt idx="651">
                  <c:v>651</c:v>
                </c:pt>
                <c:pt idx="652">
                  <c:v>652</c:v>
                </c:pt>
                <c:pt idx="653">
                  <c:v>653</c:v>
                </c:pt>
                <c:pt idx="654">
                  <c:v>654</c:v>
                </c:pt>
                <c:pt idx="655">
                  <c:v>655</c:v>
                </c:pt>
                <c:pt idx="656">
                  <c:v>656</c:v>
                </c:pt>
                <c:pt idx="657">
                  <c:v>657</c:v>
                </c:pt>
                <c:pt idx="658">
                  <c:v>658</c:v>
                </c:pt>
                <c:pt idx="659">
                  <c:v>659</c:v>
                </c:pt>
              </c:numCache>
            </c:numRef>
          </c:cat>
          <c:val>
            <c:numRef>
              <c:f>'ОЗЗ за спиной'!$C$5:$C$725</c:f>
              <c:numCache>
                <c:formatCode>General</c:formatCode>
                <c:ptCount val="721"/>
                <c:pt idx="0">
                  <c:v>0</c:v>
                </c:pt>
                <c:pt idx="1">
                  <c:v>0.74014219118536018</c:v>
                </c:pt>
                <c:pt idx="2">
                  <c:v>1.4782557040713342</c:v>
                </c:pt>
                <c:pt idx="3">
                  <c:v>2.2123174208247431</c:v>
                </c:pt>
                <c:pt idx="4">
                  <c:v>2.9403153293039694</c:v>
                </c:pt>
                <c:pt idx="5">
                  <c:v>3.6602540378443864</c:v>
                </c:pt>
                <c:pt idx="6">
                  <c:v>4.3701602444882104</c:v>
                </c:pt>
                <c:pt idx="7">
                  <c:v>5.068088145668006</c:v>
                </c:pt>
                <c:pt idx="8">
                  <c:v>5.7521247695190141</c:v>
                </c:pt>
                <c:pt idx="9">
                  <c:v>6.4203952192020619</c:v>
                </c:pt>
                <c:pt idx="10">
                  <c:v>7.0710678118654746</c:v>
                </c:pt>
                <c:pt idx="11">
                  <c:v>7.7023590991604634</c:v>
                </c:pt>
                <c:pt idx="12">
                  <c:v>8.3125387555490686</c:v>
                </c:pt>
                <c:pt idx="13">
                  <c:v>8.8999343210061976</c:v>
                </c:pt>
                <c:pt idx="14">
                  <c:v>9.462935785116299</c:v>
                </c:pt>
                <c:pt idx="15">
                  <c:v>10</c:v>
                </c:pt>
                <c:pt idx="16">
                  <c:v>10.509654909975175</c:v>
                </c:pt>
                <c:pt idx="17">
                  <c:v>10.990503586359267</c:v>
                </c:pt>
                <c:pt idx="18">
                  <c:v>11.441228056353687</c:v>
                </c:pt>
                <c:pt idx="19">
                  <c:v>11.860592915515651</c:v>
                </c:pt>
                <c:pt idx="20">
                  <c:v>12.24744871391589</c:v>
                </c:pt>
                <c:pt idx="21">
                  <c:v>12.600735106701009</c:v>
                </c:pt>
                <c:pt idx="22">
                  <c:v>12.91948376042502</c:v>
                </c:pt>
                <c:pt idx="23">
                  <c:v>13.202821007184012</c:v>
                </c:pt>
                <c:pt idx="24">
                  <c:v>13.449970239279146</c:v>
                </c:pt>
                <c:pt idx="25">
                  <c:v>13.660254037844387</c:v>
                </c:pt>
                <c:pt idx="26">
                  <c:v>13.83309602960451</c:v>
                </c:pt>
                <c:pt idx="27">
                  <c:v>13.968022466674206</c:v>
                </c:pt>
                <c:pt idx="28">
                  <c:v>14.064663525068083</c:v>
                </c:pt>
                <c:pt idx="29">
                  <c:v>14.122754318362524</c:v>
                </c:pt>
                <c:pt idx="30">
                  <c:v>14.142135623730951</c:v>
                </c:pt>
                <c:pt idx="31">
                  <c:v>14.122754318362524</c:v>
                </c:pt>
                <c:pt idx="32">
                  <c:v>14.064663525068084</c:v>
                </c:pt>
                <c:pt idx="33">
                  <c:v>13.968022466674206</c:v>
                </c:pt>
                <c:pt idx="34">
                  <c:v>13.833096029604512</c:v>
                </c:pt>
                <c:pt idx="35">
                  <c:v>13.660254037844387</c:v>
                </c:pt>
                <c:pt idx="36">
                  <c:v>13.449970239279146</c:v>
                </c:pt>
                <c:pt idx="37">
                  <c:v>13.202821007184012</c:v>
                </c:pt>
                <c:pt idx="38">
                  <c:v>12.91948376042502</c:v>
                </c:pt>
                <c:pt idx="39">
                  <c:v>12.600735106701011</c:v>
                </c:pt>
                <c:pt idx="40">
                  <c:v>12.247448713915892</c:v>
                </c:pt>
                <c:pt idx="41">
                  <c:v>11.860592915515653</c:v>
                </c:pt>
                <c:pt idx="42">
                  <c:v>11.441228056353687</c:v>
                </c:pt>
                <c:pt idx="43">
                  <c:v>10.990503586359267</c:v>
                </c:pt>
                <c:pt idx="44">
                  <c:v>10.509654909975177</c:v>
                </c:pt>
                <c:pt idx="45">
                  <c:v>10.000000000000002</c:v>
                </c:pt>
                <c:pt idx="46">
                  <c:v>9.4629357851163025</c:v>
                </c:pt>
                <c:pt idx="47">
                  <c:v>8.8999343210061976</c:v>
                </c:pt>
                <c:pt idx="48">
                  <c:v>8.3125387555490704</c:v>
                </c:pt>
                <c:pt idx="49">
                  <c:v>7.7023590991604669</c:v>
                </c:pt>
                <c:pt idx="50">
                  <c:v>7.0710678118654746</c:v>
                </c:pt>
                <c:pt idx="51">
                  <c:v>6.420395219202069</c:v>
                </c:pt>
                <c:pt idx="52">
                  <c:v>5.7521247695190185</c:v>
                </c:pt>
                <c:pt idx="53">
                  <c:v>5.068088145668006</c:v>
                </c:pt>
                <c:pt idx="54">
                  <c:v>4.3701602444882122</c:v>
                </c:pt>
                <c:pt idx="55">
                  <c:v>3.6602540378443837</c:v>
                </c:pt>
                <c:pt idx="56">
                  <c:v>2.9403153293039752</c:v>
                </c:pt>
                <c:pt idx="57">
                  <c:v>2.2123174208247445</c:v>
                </c:pt>
                <c:pt idx="58">
                  <c:v>1.4782557040713318</c:v>
                </c:pt>
                <c:pt idx="59">
                  <c:v>0.74014219118535984</c:v>
                </c:pt>
                <c:pt idx="60">
                  <c:v>1.7326215608522128E-15</c:v>
                </c:pt>
                <c:pt idx="61">
                  <c:v>-0.74014219118535629</c:v>
                </c:pt>
                <c:pt idx="62">
                  <c:v>-1.4782557040713347</c:v>
                </c:pt>
                <c:pt idx="63">
                  <c:v>-2.2123174208247409</c:v>
                </c:pt>
                <c:pt idx="64">
                  <c:v>-2.9403153293039659</c:v>
                </c:pt>
                <c:pt idx="65">
                  <c:v>-3.6602540378443869</c:v>
                </c:pt>
                <c:pt idx="66">
                  <c:v>-4.3701602444882086</c:v>
                </c:pt>
                <c:pt idx="67">
                  <c:v>-5.0680881456680096</c:v>
                </c:pt>
                <c:pt idx="68">
                  <c:v>-5.7521247695190096</c:v>
                </c:pt>
                <c:pt idx="69">
                  <c:v>-6.4203952192020601</c:v>
                </c:pt>
                <c:pt idx="70">
                  <c:v>-7.071067811865472</c:v>
                </c:pt>
                <c:pt idx="71">
                  <c:v>-7.7023590991604634</c:v>
                </c:pt>
                <c:pt idx="72">
                  <c:v>-8.3125387555490722</c:v>
                </c:pt>
                <c:pt idx="73">
                  <c:v>-8.8999343210061959</c:v>
                </c:pt>
                <c:pt idx="74">
                  <c:v>-9.4629357851163007</c:v>
                </c:pt>
                <c:pt idx="75">
                  <c:v>-10</c:v>
                </c:pt>
                <c:pt idx="76">
                  <c:v>-10.509654909975179</c:v>
                </c:pt>
                <c:pt idx="77">
                  <c:v>-10.990503586359273</c:v>
                </c:pt>
                <c:pt idx="78">
                  <c:v>-11.441228056353685</c:v>
                </c:pt>
                <c:pt idx="79">
                  <c:v>-11.860592915515651</c:v>
                </c:pt>
                <c:pt idx="80">
                  <c:v>-12.247448713915887</c:v>
                </c:pt>
                <c:pt idx="81">
                  <c:v>-12.600735106701009</c:v>
                </c:pt>
                <c:pt idx="82">
                  <c:v>-12.919483760425015</c:v>
                </c:pt>
                <c:pt idx="83">
                  <c:v>-13.20282100718401</c:v>
                </c:pt>
                <c:pt idx="84">
                  <c:v>-13.449970239279146</c:v>
                </c:pt>
                <c:pt idx="85">
                  <c:v>-13.660254037844387</c:v>
                </c:pt>
                <c:pt idx="86">
                  <c:v>-13.833096029604512</c:v>
                </c:pt>
                <c:pt idx="87">
                  <c:v>-13.968022466674205</c:v>
                </c:pt>
                <c:pt idx="88">
                  <c:v>-14.064663525068084</c:v>
                </c:pt>
                <c:pt idx="89">
                  <c:v>-14.122754318362524</c:v>
                </c:pt>
                <c:pt idx="90">
                  <c:v>-14.142135623730951</c:v>
                </c:pt>
                <c:pt idx="91">
                  <c:v>-14.122754318362524</c:v>
                </c:pt>
                <c:pt idx="92">
                  <c:v>-14.064663525068084</c:v>
                </c:pt>
                <c:pt idx="93">
                  <c:v>-13.968022466674206</c:v>
                </c:pt>
                <c:pt idx="94">
                  <c:v>-13.83309602960451</c:v>
                </c:pt>
                <c:pt idx="95">
                  <c:v>-13.660254037844389</c:v>
                </c:pt>
                <c:pt idx="96">
                  <c:v>-13.449970239279148</c:v>
                </c:pt>
                <c:pt idx="97">
                  <c:v>-13.202821007184012</c:v>
                </c:pt>
                <c:pt idx="98">
                  <c:v>-12.919483760425024</c:v>
                </c:pt>
                <c:pt idx="99">
                  <c:v>-12.600735106701006</c:v>
                </c:pt>
                <c:pt idx="100">
                  <c:v>-12.24744871391589</c:v>
                </c:pt>
                <c:pt idx="101">
                  <c:v>-11.860592915515653</c:v>
                </c:pt>
                <c:pt idx="102">
                  <c:v>-11.441228056353696</c:v>
                </c:pt>
                <c:pt idx="103">
                  <c:v>-10.990503586359267</c:v>
                </c:pt>
                <c:pt idx="104">
                  <c:v>-10.509654909975183</c:v>
                </c:pt>
                <c:pt idx="105">
                  <c:v>-10.000000000000002</c:v>
                </c:pt>
                <c:pt idx="106">
                  <c:v>-9.462935785116299</c:v>
                </c:pt>
                <c:pt idx="107">
                  <c:v>-8.8999343210062047</c:v>
                </c:pt>
                <c:pt idx="108">
                  <c:v>-8.3125387555490722</c:v>
                </c:pt>
                <c:pt idx="109">
                  <c:v>-7.7023590991604616</c:v>
                </c:pt>
                <c:pt idx="110">
                  <c:v>-7.0710678118654711</c:v>
                </c:pt>
                <c:pt idx="111">
                  <c:v>-6.4203952192020646</c:v>
                </c:pt>
                <c:pt idx="112">
                  <c:v>-5.7521247695190247</c:v>
                </c:pt>
                <c:pt idx="113">
                  <c:v>-5.0680881456680025</c:v>
                </c:pt>
                <c:pt idx="114">
                  <c:v>-4.3701602444882139</c:v>
                </c:pt>
                <c:pt idx="115">
                  <c:v>-3.660254037844398</c:v>
                </c:pt>
                <c:pt idx="116">
                  <c:v>-2.9403153293039646</c:v>
                </c:pt>
                <c:pt idx="117">
                  <c:v>-2.2123174208247467</c:v>
                </c:pt>
                <c:pt idx="118">
                  <c:v>-1.4782557040713336</c:v>
                </c:pt>
                <c:pt idx="119">
                  <c:v>-0.74014219118536784</c:v>
                </c:pt>
                <c:pt idx="120">
                  <c:v>-3.4652431217044256E-15</c:v>
                </c:pt>
                <c:pt idx="121">
                  <c:v>0.74014219118536095</c:v>
                </c:pt>
                <c:pt idx="122">
                  <c:v>1.4782557040713267</c:v>
                </c:pt>
                <c:pt idx="123">
                  <c:v>2.212317420824752</c:v>
                </c:pt>
                <c:pt idx="124">
                  <c:v>2.9403153293039699</c:v>
                </c:pt>
                <c:pt idx="125">
                  <c:v>3.6602540378443793</c:v>
                </c:pt>
                <c:pt idx="126">
                  <c:v>4.3701602444882077</c:v>
                </c:pt>
                <c:pt idx="127">
                  <c:v>5.0680881456680078</c:v>
                </c:pt>
                <c:pt idx="128">
                  <c:v>5.7521247695190079</c:v>
                </c:pt>
                <c:pt idx="129">
                  <c:v>6.4203952192020584</c:v>
                </c:pt>
                <c:pt idx="130">
                  <c:v>7.0710678118654755</c:v>
                </c:pt>
                <c:pt idx="131">
                  <c:v>7.7023590991604669</c:v>
                </c:pt>
                <c:pt idx="132">
                  <c:v>8.3125387555490651</c:v>
                </c:pt>
                <c:pt idx="133">
                  <c:v>8.8999343210061905</c:v>
                </c:pt>
                <c:pt idx="134">
                  <c:v>9.4629357851163043</c:v>
                </c:pt>
                <c:pt idx="135">
                  <c:v>9.9999999999999982</c:v>
                </c:pt>
                <c:pt idx="136">
                  <c:v>10.50965490997517</c:v>
                </c:pt>
                <c:pt idx="137">
                  <c:v>10.990503586359273</c:v>
                </c:pt>
                <c:pt idx="138">
                  <c:v>11.441228056353683</c:v>
                </c:pt>
                <c:pt idx="139">
                  <c:v>11.860592915515651</c:v>
                </c:pt>
                <c:pt idx="140">
                  <c:v>12.247448713915887</c:v>
                </c:pt>
                <c:pt idx="141">
                  <c:v>12.600735106701007</c:v>
                </c:pt>
                <c:pt idx="142">
                  <c:v>12.91948376042502</c:v>
                </c:pt>
                <c:pt idx="143">
                  <c:v>13.202821007184008</c:v>
                </c:pt>
                <c:pt idx="144">
                  <c:v>13.44997023927915</c:v>
                </c:pt>
                <c:pt idx="145">
                  <c:v>13.660254037844387</c:v>
                </c:pt>
                <c:pt idx="146">
                  <c:v>13.833096029604508</c:v>
                </c:pt>
                <c:pt idx="147">
                  <c:v>13.968022466674203</c:v>
                </c:pt>
                <c:pt idx="148">
                  <c:v>14.064663525068083</c:v>
                </c:pt>
                <c:pt idx="149">
                  <c:v>14.122754318362524</c:v>
                </c:pt>
                <c:pt idx="150">
                  <c:v>14.142135623730951</c:v>
                </c:pt>
                <c:pt idx="151">
                  <c:v>14.122754318362524</c:v>
                </c:pt>
                <c:pt idx="152">
                  <c:v>14.064663525068083</c:v>
                </c:pt>
                <c:pt idx="153">
                  <c:v>13.968022466674208</c:v>
                </c:pt>
                <c:pt idx="154">
                  <c:v>13.833096029604508</c:v>
                </c:pt>
                <c:pt idx="155">
                  <c:v>13.660254037844389</c:v>
                </c:pt>
                <c:pt idx="156">
                  <c:v>13.449970239279148</c:v>
                </c:pt>
                <c:pt idx="157">
                  <c:v>13.202821007184012</c:v>
                </c:pt>
                <c:pt idx="158">
                  <c:v>12.919483760425019</c:v>
                </c:pt>
                <c:pt idx="159">
                  <c:v>12.600735106701006</c:v>
                </c:pt>
                <c:pt idx="160">
                  <c:v>12.247448713915897</c:v>
                </c:pt>
                <c:pt idx="161">
                  <c:v>11.860592915515641</c:v>
                </c:pt>
                <c:pt idx="162">
                  <c:v>11.44122805635369</c:v>
                </c:pt>
                <c:pt idx="163">
                  <c:v>10.990503586359269</c:v>
                </c:pt>
                <c:pt idx="164">
                  <c:v>10.509654909975191</c:v>
                </c:pt>
                <c:pt idx="165">
                  <c:v>9.9999999999999947</c:v>
                </c:pt>
                <c:pt idx="166">
                  <c:v>9.4629357851163114</c:v>
                </c:pt>
                <c:pt idx="167">
                  <c:v>8.8999343210062065</c:v>
                </c:pt>
                <c:pt idx="168">
                  <c:v>8.3125387555490722</c:v>
                </c:pt>
                <c:pt idx="169">
                  <c:v>7.7023590991604634</c:v>
                </c:pt>
                <c:pt idx="170">
                  <c:v>7.071067811865472</c:v>
                </c:pt>
                <c:pt idx="171">
                  <c:v>6.4203952192020779</c:v>
                </c:pt>
                <c:pt idx="172">
                  <c:v>5.7521247695190043</c:v>
                </c:pt>
                <c:pt idx="173">
                  <c:v>5.0680881456680158</c:v>
                </c:pt>
                <c:pt idx="174">
                  <c:v>4.3701602444882157</c:v>
                </c:pt>
                <c:pt idx="175">
                  <c:v>3.6602540378443869</c:v>
                </c:pt>
                <c:pt idx="176">
                  <c:v>2.9403153293039663</c:v>
                </c:pt>
                <c:pt idx="177">
                  <c:v>2.2123174208247605</c:v>
                </c:pt>
                <c:pt idx="178">
                  <c:v>1.4782557040713478</c:v>
                </c:pt>
                <c:pt idx="179">
                  <c:v>0.74014219118536961</c:v>
                </c:pt>
                <c:pt idx="180">
                  <c:v>5.1978646825566386E-15</c:v>
                </c:pt>
                <c:pt idx="181">
                  <c:v>-0.74014219118535918</c:v>
                </c:pt>
                <c:pt idx="182">
                  <c:v>-1.4782557040713376</c:v>
                </c:pt>
                <c:pt idx="183">
                  <c:v>-2.2123174208247502</c:v>
                </c:pt>
                <c:pt idx="184">
                  <c:v>-2.9403153293039561</c:v>
                </c:pt>
                <c:pt idx="185">
                  <c:v>-3.6602540378443775</c:v>
                </c:pt>
                <c:pt idx="186">
                  <c:v>-4.3701602444882059</c:v>
                </c:pt>
                <c:pt idx="187">
                  <c:v>-5.068088145668006</c:v>
                </c:pt>
                <c:pt idx="188">
                  <c:v>-5.7521247695190176</c:v>
                </c:pt>
                <c:pt idx="189">
                  <c:v>-6.4203952192020681</c:v>
                </c:pt>
                <c:pt idx="190">
                  <c:v>-7.071067811865464</c:v>
                </c:pt>
                <c:pt idx="191">
                  <c:v>-7.7023590991604554</c:v>
                </c:pt>
                <c:pt idx="192">
                  <c:v>-8.3125387555490651</c:v>
                </c:pt>
                <c:pt idx="193">
                  <c:v>-8.8999343210061781</c:v>
                </c:pt>
                <c:pt idx="194">
                  <c:v>-9.4629357851163025</c:v>
                </c:pt>
                <c:pt idx="195">
                  <c:v>-10.000000000000005</c:v>
                </c:pt>
                <c:pt idx="196">
                  <c:v>-10.509654909975168</c:v>
                </c:pt>
                <c:pt idx="197">
                  <c:v>-10.990503586359262</c:v>
                </c:pt>
                <c:pt idx="198">
                  <c:v>-11.441228056353697</c:v>
                </c:pt>
                <c:pt idx="199">
                  <c:v>-11.86059291551565</c:v>
                </c:pt>
                <c:pt idx="200">
                  <c:v>-12.247448713915892</c:v>
                </c:pt>
                <c:pt idx="201">
                  <c:v>-12.600735106701014</c:v>
                </c:pt>
                <c:pt idx="202">
                  <c:v>-12.919483760425015</c:v>
                </c:pt>
                <c:pt idx="203">
                  <c:v>-13.202821007184008</c:v>
                </c:pt>
                <c:pt idx="204">
                  <c:v>-13.449970239279137</c:v>
                </c:pt>
                <c:pt idx="205">
                  <c:v>-13.660254037844386</c:v>
                </c:pt>
                <c:pt idx="206">
                  <c:v>-13.833096029604512</c:v>
                </c:pt>
                <c:pt idx="207">
                  <c:v>-13.968022466674203</c:v>
                </c:pt>
                <c:pt idx="208">
                  <c:v>-14.064663525068081</c:v>
                </c:pt>
                <c:pt idx="209">
                  <c:v>-14.122754318362526</c:v>
                </c:pt>
                <c:pt idx="210">
                  <c:v>-14.142135623730951</c:v>
                </c:pt>
                <c:pt idx="211">
                  <c:v>-14.122754318362524</c:v>
                </c:pt>
                <c:pt idx="212">
                  <c:v>-14.064663525068083</c:v>
                </c:pt>
                <c:pt idx="213">
                  <c:v>-13.968022466674208</c:v>
                </c:pt>
                <c:pt idx="214">
                  <c:v>-13.833096029604514</c:v>
                </c:pt>
                <c:pt idx="215">
                  <c:v>-13.660254037844382</c:v>
                </c:pt>
                <c:pt idx="216">
                  <c:v>-13.44997023927915</c:v>
                </c:pt>
                <c:pt idx="217">
                  <c:v>-13.202821007184014</c:v>
                </c:pt>
                <c:pt idx="218">
                  <c:v>-12.91948376042502</c:v>
                </c:pt>
                <c:pt idx="219">
                  <c:v>-12.600735106701018</c:v>
                </c:pt>
                <c:pt idx="220">
                  <c:v>-12.247448713915885</c:v>
                </c:pt>
                <c:pt idx="221">
                  <c:v>-11.860592915515655</c:v>
                </c:pt>
                <c:pt idx="222">
                  <c:v>-11.44122805635369</c:v>
                </c:pt>
                <c:pt idx="223">
                  <c:v>-10.990503586359271</c:v>
                </c:pt>
                <c:pt idx="224">
                  <c:v>-10.509654909975193</c:v>
                </c:pt>
                <c:pt idx="225">
                  <c:v>-9.9999999999999964</c:v>
                </c:pt>
                <c:pt idx="226">
                  <c:v>-9.4629357851162936</c:v>
                </c:pt>
                <c:pt idx="227">
                  <c:v>-8.8999343210062083</c:v>
                </c:pt>
                <c:pt idx="228">
                  <c:v>-8.312538755549074</c:v>
                </c:pt>
                <c:pt idx="229">
                  <c:v>-7.7023590991604651</c:v>
                </c:pt>
                <c:pt idx="230">
                  <c:v>-7.0710678118654959</c:v>
                </c:pt>
                <c:pt idx="231">
                  <c:v>-6.4203952192020566</c:v>
                </c:pt>
                <c:pt idx="232">
                  <c:v>-5.7521247695190052</c:v>
                </c:pt>
                <c:pt idx="233">
                  <c:v>-5.0680881456680176</c:v>
                </c:pt>
                <c:pt idx="234">
                  <c:v>-4.3701602444882175</c:v>
                </c:pt>
                <c:pt idx="235">
                  <c:v>-3.6602540378444139</c:v>
                </c:pt>
                <c:pt idx="236">
                  <c:v>-2.9403153293039681</c:v>
                </c:pt>
                <c:pt idx="237">
                  <c:v>-2.2123174208247374</c:v>
                </c:pt>
                <c:pt idx="238">
                  <c:v>-1.4782557040713495</c:v>
                </c:pt>
                <c:pt idx="239">
                  <c:v>-0.74014219118537139</c:v>
                </c:pt>
                <c:pt idx="240">
                  <c:v>-6.9304862434088512E-15</c:v>
                </c:pt>
                <c:pt idx="241">
                  <c:v>0.74014219118535751</c:v>
                </c:pt>
                <c:pt idx="242">
                  <c:v>1.4782557040713358</c:v>
                </c:pt>
                <c:pt idx="243">
                  <c:v>2.2123174208247485</c:v>
                </c:pt>
                <c:pt idx="244">
                  <c:v>2.9403153293039543</c:v>
                </c:pt>
                <c:pt idx="245">
                  <c:v>3.6602540378443762</c:v>
                </c:pt>
                <c:pt idx="246">
                  <c:v>4.3701602444882282</c:v>
                </c:pt>
                <c:pt idx="247">
                  <c:v>5.0680881456680043</c:v>
                </c:pt>
                <c:pt idx="248">
                  <c:v>5.7521247695190159</c:v>
                </c:pt>
                <c:pt idx="249">
                  <c:v>6.4203952192020441</c:v>
                </c:pt>
                <c:pt idx="250">
                  <c:v>7.0710678118654622</c:v>
                </c:pt>
                <c:pt idx="251">
                  <c:v>7.702359099160474</c:v>
                </c:pt>
                <c:pt idx="252">
                  <c:v>8.3125387555490633</c:v>
                </c:pt>
                <c:pt idx="253">
                  <c:v>8.8999343210061959</c:v>
                </c:pt>
                <c:pt idx="254">
                  <c:v>9.4629357851163007</c:v>
                </c:pt>
                <c:pt idx="255">
                  <c:v>9.9999999999999876</c:v>
                </c:pt>
                <c:pt idx="256">
                  <c:v>10.509654909975167</c:v>
                </c:pt>
                <c:pt idx="257">
                  <c:v>10.990503586359276</c:v>
                </c:pt>
                <c:pt idx="258">
                  <c:v>11.441228056353681</c:v>
                </c:pt>
                <c:pt idx="259">
                  <c:v>11.86059291551565</c:v>
                </c:pt>
                <c:pt idx="260">
                  <c:v>12.247448713915892</c:v>
                </c:pt>
                <c:pt idx="261">
                  <c:v>12.600735106701002</c:v>
                </c:pt>
                <c:pt idx="262">
                  <c:v>12.919483760425026</c:v>
                </c:pt>
                <c:pt idx="263">
                  <c:v>13.202821007184015</c:v>
                </c:pt>
                <c:pt idx="264">
                  <c:v>13.449970239279144</c:v>
                </c:pt>
                <c:pt idx="265">
                  <c:v>13.660254037844386</c:v>
                </c:pt>
                <c:pt idx="266">
                  <c:v>13.833096029604507</c:v>
                </c:pt>
                <c:pt idx="267">
                  <c:v>13.968022466674203</c:v>
                </c:pt>
                <c:pt idx="268">
                  <c:v>14.064663525068084</c:v>
                </c:pt>
                <c:pt idx="269">
                  <c:v>14.122754318362524</c:v>
                </c:pt>
                <c:pt idx="270">
                  <c:v>14.142135623730951</c:v>
                </c:pt>
                <c:pt idx="271">
                  <c:v>14.122754318362524</c:v>
                </c:pt>
                <c:pt idx="272">
                  <c:v>14.064663525068086</c:v>
                </c:pt>
                <c:pt idx="273">
                  <c:v>13.968022466674205</c:v>
                </c:pt>
                <c:pt idx="274">
                  <c:v>13.833096029604508</c:v>
                </c:pt>
                <c:pt idx="275">
                  <c:v>13.660254037844391</c:v>
                </c:pt>
                <c:pt idx="276">
                  <c:v>13.44997023927915</c:v>
                </c:pt>
                <c:pt idx="277">
                  <c:v>13.202821007184003</c:v>
                </c:pt>
                <c:pt idx="278">
                  <c:v>12.91948376042502</c:v>
                </c:pt>
                <c:pt idx="279">
                  <c:v>12.600735106701007</c:v>
                </c:pt>
                <c:pt idx="280">
                  <c:v>12.247448713915899</c:v>
                </c:pt>
                <c:pt idx="281">
                  <c:v>11.860592915515657</c:v>
                </c:pt>
                <c:pt idx="282">
                  <c:v>11.441228056353692</c:v>
                </c:pt>
                <c:pt idx="283">
                  <c:v>10.990503586359287</c:v>
                </c:pt>
                <c:pt idx="284">
                  <c:v>10.509654909975177</c:v>
                </c:pt>
                <c:pt idx="285">
                  <c:v>9.9999999999999982</c:v>
                </c:pt>
                <c:pt idx="286">
                  <c:v>9.4629357851163132</c:v>
                </c:pt>
                <c:pt idx="287">
                  <c:v>8.8999343210062083</c:v>
                </c:pt>
                <c:pt idx="288">
                  <c:v>8.3125387555490544</c:v>
                </c:pt>
                <c:pt idx="289">
                  <c:v>7.7023590991604669</c:v>
                </c:pt>
                <c:pt idx="290">
                  <c:v>7.0710678118654755</c:v>
                </c:pt>
                <c:pt idx="291">
                  <c:v>6.4203952192020584</c:v>
                </c:pt>
                <c:pt idx="292">
                  <c:v>5.752124769519031</c:v>
                </c:pt>
                <c:pt idx="293">
                  <c:v>5.0680881456680185</c:v>
                </c:pt>
                <c:pt idx="294">
                  <c:v>4.3701602444882424</c:v>
                </c:pt>
                <c:pt idx="295">
                  <c:v>3.6602540378443909</c:v>
                </c:pt>
                <c:pt idx="296">
                  <c:v>2.9403153293039699</c:v>
                </c:pt>
                <c:pt idx="297">
                  <c:v>2.212317420824764</c:v>
                </c:pt>
                <c:pt idx="298">
                  <c:v>1.4782557040713511</c:v>
                </c:pt>
                <c:pt idx="299">
                  <c:v>0.74014219118534796</c:v>
                </c:pt>
                <c:pt idx="300">
                  <c:v>8.6631078042610638E-15</c:v>
                </c:pt>
                <c:pt idx="301">
                  <c:v>-0.74014219118535574</c:v>
                </c:pt>
                <c:pt idx="302">
                  <c:v>-1.478255704071334</c:v>
                </c:pt>
                <c:pt idx="303">
                  <c:v>-2.2123174208247218</c:v>
                </c:pt>
                <c:pt idx="304">
                  <c:v>-2.9403153293039774</c:v>
                </c:pt>
                <c:pt idx="305">
                  <c:v>-3.660254037844398</c:v>
                </c:pt>
                <c:pt idx="306">
                  <c:v>-4.3701602444881784</c:v>
                </c:pt>
                <c:pt idx="307">
                  <c:v>-5.0680881456680256</c:v>
                </c:pt>
                <c:pt idx="308">
                  <c:v>-5.7521247695190381</c:v>
                </c:pt>
                <c:pt idx="309">
                  <c:v>-6.4203952192020424</c:v>
                </c:pt>
                <c:pt idx="310">
                  <c:v>-7.0710678118654604</c:v>
                </c:pt>
                <c:pt idx="311">
                  <c:v>-7.7023590991604527</c:v>
                </c:pt>
                <c:pt idx="312">
                  <c:v>-8.3125387555490615</c:v>
                </c:pt>
                <c:pt idx="313">
                  <c:v>-8.8999343210061959</c:v>
                </c:pt>
                <c:pt idx="314">
                  <c:v>-9.462935785116299</c:v>
                </c:pt>
                <c:pt idx="315">
                  <c:v>-10.000000000000002</c:v>
                </c:pt>
                <c:pt idx="316">
                  <c:v>-10.509654909975183</c:v>
                </c:pt>
                <c:pt idx="317">
                  <c:v>-10.990503586359244</c:v>
                </c:pt>
                <c:pt idx="318">
                  <c:v>-11.441228056353696</c:v>
                </c:pt>
                <c:pt idx="319">
                  <c:v>-11.860592915515662</c:v>
                </c:pt>
                <c:pt idx="320">
                  <c:v>-12.247448713915878</c:v>
                </c:pt>
                <c:pt idx="321">
                  <c:v>-12.600735106701</c:v>
                </c:pt>
                <c:pt idx="322">
                  <c:v>-12.919483760425035</c:v>
                </c:pt>
                <c:pt idx="323">
                  <c:v>-13.202821007184006</c:v>
                </c:pt>
                <c:pt idx="324">
                  <c:v>-13.449970239279144</c:v>
                </c:pt>
                <c:pt idx="325">
                  <c:v>-13.660254037844386</c:v>
                </c:pt>
                <c:pt idx="326">
                  <c:v>-13.83309602960451</c:v>
                </c:pt>
                <c:pt idx="327">
                  <c:v>-13.968022466674206</c:v>
                </c:pt>
                <c:pt idx="328">
                  <c:v>-14.064663525068081</c:v>
                </c:pt>
                <c:pt idx="329">
                  <c:v>-14.122754318362526</c:v>
                </c:pt>
                <c:pt idx="330">
                  <c:v>-14.142135623730951</c:v>
                </c:pt>
                <c:pt idx="331">
                  <c:v>-14.122754318362526</c:v>
                </c:pt>
                <c:pt idx="332">
                  <c:v>-14.064663525068086</c:v>
                </c:pt>
                <c:pt idx="333">
                  <c:v>-13.968022466674203</c:v>
                </c:pt>
                <c:pt idx="334">
                  <c:v>-13.833096029604516</c:v>
                </c:pt>
                <c:pt idx="335">
                  <c:v>-13.660254037844391</c:v>
                </c:pt>
                <c:pt idx="336">
                  <c:v>-13.44997023927915</c:v>
                </c:pt>
                <c:pt idx="337">
                  <c:v>-13.202821007184014</c:v>
                </c:pt>
                <c:pt idx="338">
                  <c:v>-12.919483760425022</c:v>
                </c:pt>
                <c:pt idx="339">
                  <c:v>-12.600735106701009</c:v>
                </c:pt>
                <c:pt idx="340">
                  <c:v>-12.247448713915887</c:v>
                </c:pt>
                <c:pt idx="341">
                  <c:v>-11.860592915515644</c:v>
                </c:pt>
                <c:pt idx="342">
                  <c:v>-11.441228056353706</c:v>
                </c:pt>
                <c:pt idx="343">
                  <c:v>-10.990503586359287</c:v>
                </c:pt>
                <c:pt idx="344">
                  <c:v>-10.509654909975161</c:v>
                </c:pt>
                <c:pt idx="345">
                  <c:v>-10.000000000000016</c:v>
                </c:pt>
                <c:pt idx="346">
                  <c:v>-9.4629357851163132</c:v>
                </c:pt>
                <c:pt idx="347">
                  <c:v>-8.8999343210062101</c:v>
                </c:pt>
                <c:pt idx="348">
                  <c:v>-8.3125387555490775</c:v>
                </c:pt>
                <c:pt idx="349">
                  <c:v>-7.7023590991604678</c:v>
                </c:pt>
                <c:pt idx="350">
                  <c:v>-7.0710678118654773</c:v>
                </c:pt>
                <c:pt idx="351">
                  <c:v>-6.4203952192020592</c:v>
                </c:pt>
                <c:pt idx="352">
                  <c:v>-5.7521247695190088</c:v>
                </c:pt>
                <c:pt idx="353">
                  <c:v>-5.0680881456679971</c:v>
                </c:pt>
                <c:pt idx="354">
                  <c:v>-4.3701602444882441</c:v>
                </c:pt>
                <c:pt idx="355">
                  <c:v>-3.6602540378443682</c:v>
                </c:pt>
                <c:pt idx="356">
                  <c:v>-2.9403153293039961</c:v>
                </c:pt>
                <c:pt idx="357">
                  <c:v>-2.2123174208247658</c:v>
                </c:pt>
                <c:pt idx="358">
                  <c:v>-1.4782557040713529</c:v>
                </c:pt>
                <c:pt idx="359">
                  <c:v>-0.74014219118537483</c:v>
                </c:pt>
                <c:pt idx="360">
                  <c:v>-1.0395729365113277E-14</c:v>
                </c:pt>
                <c:pt idx="361">
                  <c:v>0.74014219118535396</c:v>
                </c:pt>
                <c:pt idx="362">
                  <c:v>1.4782557040713324</c:v>
                </c:pt>
                <c:pt idx="363">
                  <c:v>2.2123174208247449</c:v>
                </c:pt>
                <c:pt idx="364">
                  <c:v>2.9403153293039757</c:v>
                </c:pt>
                <c:pt idx="365">
                  <c:v>3.6602540378443478</c:v>
                </c:pt>
                <c:pt idx="366">
                  <c:v>4.3701602444882246</c:v>
                </c:pt>
                <c:pt idx="367">
                  <c:v>5.0680881456680247</c:v>
                </c:pt>
                <c:pt idx="368">
                  <c:v>5.7521247695189901</c:v>
                </c:pt>
                <c:pt idx="369">
                  <c:v>6.4203952192020406</c:v>
                </c:pt>
                <c:pt idx="370">
                  <c:v>7.0710678118654586</c:v>
                </c:pt>
                <c:pt idx="371">
                  <c:v>7.7023590991604509</c:v>
                </c:pt>
                <c:pt idx="372">
                  <c:v>8.3125387555490597</c:v>
                </c:pt>
                <c:pt idx="373">
                  <c:v>8.8999343210061941</c:v>
                </c:pt>
                <c:pt idx="374">
                  <c:v>9.462935785116299</c:v>
                </c:pt>
                <c:pt idx="375">
                  <c:v>11.000000000000002</c:v>
                </c:pt>
                <c:pt idx="376">
                  <c:v>13.509654909975181</c:v>
                </c:pt>
                <c:pt idx="377">
                  <c:v>16.990503586359246</c:v>
                </c:pt>
                <c:pt idx="378">
                  <c:v>21.441228056353694</c:v>
                </c:pt>
                <c:pt idx="379">
                  <c:v>26.860592915515632</c:v>
                </c:pt>
                <c:pt idx="380">
                  <c:v>33.24744871391588</c:v>
                </c:pt>
                <c:pt idx="381">
                  <c:v>9.6007351067010216</c:v>
                </c:pt>
                <c:pt idx="382">
                  <c:v>4.9194837604250132</c:v>
                </c:pt>
                <c:pt idx="383">
                  <c:v>-0.79717899281599358</c:v>
                </c:pt>
                <c:pt idx="384">
                  <c:v>-7.5500297607208573</c:v>
                </c:pt>
                <c:pt idx="385">
                  <c:v>13.660254037844386</c:v>
                </c:pt>
                <c:pt idx="386">
                  <c:v>13.833096029604501</c:v>
                </c:pt>
                <c:pt idx="387">
                  <c:v>13.968022466674206</c:v>
                </c:pt>
                <c:pt idx="388">
                  <c:v>14.064663525068084</c:v>
                </c:pt>
                <c:pt idx="389">
                  <c:v>14.122754318362523</c:v>
                </c:pt>
                <c:pt idx="390">
                  <c:v>14.142135623730951</c:v>
                </c:pt>
                <c:pt idx="391">
                  <c:v>14.122754318362526</c:v>
                </c:pt>
                <c:pt idx="392">
                  <c:v>14.064663525068086</c:v>
                </c:pt>
                <c:pt idx="393">
                  <c:v>13.968022466674203</c:v>
                </c:pt>
                <c:pt idx="394">
                  <c:v>13.833096029604516</c:v>
                </c:pt>
                <c:pt idx="395">
                  <c:v>13.660254037844391</c:v>
                </c:pt>
                <c:pt idx="396">
                  <c:v>13.449970239279136</c:v>
                </c:pt>
                <c:pt idx="397">
                  <c:v>13.202821007184015</c:v>
                </c:pt>
                <c:pt idx="398">
                  <c:v>12.919483760425022</c:v>
                </c:pt>
                <c:pt idx="399">
                  <c:v>12.600735106701009</c:v>
                </c:pt>
                <c:pt idx="400">
                  <c:v>12.247448713915889</c:v>
                </c:pt>
                <c:pt idx="401">
                  <c:v>11.860592915515673</c:v>
                </c:pt>
                <c:pt idx="402">
                  <c:v>11.44122805635368</c:v>
                </c:pt>
                <c:pt idx="403">
                  <c:v>10.990503586359258</c:v>
                </c:pt>
                <c:pt idx="404">
                  <c:v>10.509654909975197</c:v>
                </c:pt>
                <c:pt idx="405">
                  <c:v>9.9999999999999822</c:v>
                </c:pt>
                <c:pt idx="406">
                  <c:v>9.4629357851163149</c:v>
                </c:pt>
                <c:pt idx="407">
                  <c:v>8.8999343210062101</c:v>
                </c:pt>
                <c:pt idx="408">
                  <c:v>8.3125387555491184</c:v>
                </c:pt>
                <c:pt idx="409">
                  <c:v>7.7023590991604696</c:v>
                </c:pt>
                <c:pt idx="410">
                  <c:v>7.0710678118654791</c:v>
                </c:pt>
                <c:pt idx="411">
                  <c:v>6.4203952192021054</c:v>
                </c:pt>
                <c:pt idx="412">
                  <c:v>5.7521247695190105</c:v>
                </c:pt>
                <c:pt idx="413">
                  <c:v>5.068088145667998</c:v>
                </c:pt>
                <c:pt idx="414">
                  <c:v>4.3701602444882459</c:v>
                </c:pt>
                <c:pt idx="415">
                  <c:v>3.66025403784437</c:v>
                </c:pt>
                <c:pt idx="416">
                  <c:v>2.9403153293039974</c:v>
                </c:pt>
                <c:pt idx="417">
                  <c:v>2.2123174208247676</c:v>
                </c:pt>
                <c:pt idx="418">
                  <c:v>1.4782557040713047</c:v>
                </c:pt>
                <c:pt idx="419">
                  <c:v>0.7401421911853765</c:v>
                </c:pt>
                <c:pt idx="420">
                  <c:v>1.2128350925965489E-14</c:v>
                </c:pt>
                <c:pt idx="421">
                  <c:v>-0.74014219118535229</c:v>
                </c:pt>
                <c:pt idx="422">
                  <c:v>-1.4782557040713307</c:v>
                </c:pt>
                <c:pt idx="423">
                  <c:v>-2.2123174208246934</c:v>
                </c:pt>
                <c:pt idx="424">
                  <c:v>-2.9403153293039739</c:v>
                </c:pt>
                <c:pt idx="425">
                  <c:v>-3.6602540378443948</c:v>
                </c:pt>
                <c:pt idx="426">
                  <c:v>-4.3701602444881749</c:v>
                </c:pt>
                <c:pt idx="427">
                  <c:v>-5.0680881456680229</c:v>
                </c:pt>
                <c:pt idx="428">
                  <c:v>-5.7521247695189883</c:v>
                </c:pt>
                <c:pt idx="429">
                  <c:v>-6.4203952192020388</c:v>
                </c:pt>
                <c:pt idx="430">
                  <c:v>-7.0710678118655004</c:v>
                </c:pt>
                <c:pt idx="431">
                  <c:v>-7.7023590991604491</c:v>
                </c:pt>
                <c:pt idx="432">
                  <c:v>-8.3125387555490597</c:v>
                </c:pt>
                <c:pt idx="433">
                  <c:v>-8.8999343210062314</c:v>
                </c:pt>
                <c:pt idx="434">
                  <c:v>-9.4629357851162972</c:v>
                </c:pt>
                <c:pt idx="435">
                  <c:v>-10.000000000000002</c:v>
                </c:pt>
                <c:pt idx="436">
                  <c:v>-10.509654909975181</c:v>
                </c:pt>
                <c:pt idx="437">
                  <c:v>-10.990503586359274</c:v>
                </c:pt>
                <c:pt idx="438">
                  <c:v>-11.441228056353665</c:v>
                </c:pt>
                <c:pt idx="439">
                  <c:v>-11.860592915515632</c:v>
                </c:pt>
                <c:pt idx="440">
                  <c:v>-12.247448713915901</c:v>
                </c:pt>
                <c:pt idx="441">
                  <c:v>-12.600735106700999</c:v>
                </c:pt>
                <c:pt idx="442">
                  <c:v>-12.919483760425013</c:v>
                </c:pt>
                <c:pt idx="443">
                  <c:v>-13.202821007184005</c:v>
                </c:pt>
                <c:pt idx="444">
                  <c:v>-13.449970239279143</c:v>
                </c:pt>
                <c:pt idx="445">
                  <c:v>-13.660254037844371</c:v>
                </c:pt>
                <c:pt idx="446">
                  <c:v>-13.83309602960451</c:v>
                </c:pt>
                <c:pt idx="447">
                  <c:v>-13.968022466674206</c:v>
                </c:pt>
                <c:pt idx="448">
                  <c:v>-14.064663525068079</c:v>
                </c:pt>
                <c:pt idx="449">
                  <c:v>-14.122754318362526</c:v>
                </c:pt>
                <c:pt idx="450">
                  <c:v>-14.142135623730951</c:v>
                </c:pt>
                <c:pt idx="451">
                  <c:v>-14.122754318362526</c:v>
                </c:pt>
                <c:pt idx="452">
                  <c:v>-14.064663525068081</c:v>
                </c:pt>
                <c:pt idx="453">
                  <c:v>-13.96802246667421</c:v>
                </c:pt>
                <c:pt idx="454">
                  <c:v>-13.833096029604516</c:v>
                </c:pt>
                <c:pt idx="455">
                  <c:v>-13.660254037844378</c:v>
                </c:pt>
                <c:pt idx="456">
                  <c:v>-13.449970239279152</c:v>
                </c:pt>
                <c:pt idx="457">
                  <c:v>-13.202821007184015</c:v>
                </c:pt>
                <c:pt idx="458">
                  <c:v>-12.919483760425024</c:v>
                </c:pt>
                <c:pt idx="459">
                  <c:v>-12.600735106701011</c:v>
                </c:pt>
                <c:pt idx="460">
                  <c:v>-12.247448713915913</c:v>
                </c:pt>
                <c:pt idx="461">
                  <c:v>-11.860592915515646</c:v>
                </c:pt>
                <c:pt idx="462">
                  <c:v>-11.44122805635368</c:v>
                </c:pt>
                <c:pt idx="463">
                  <c:v>-10.99050358635929</c:v>
                </c:pt>
                <c:pt idx="464">
                  <c:v>-10.509654909975163</c:v>
                </c:pt>
                <c:pt idx="465">
                  <c:v>-9.999999999999984</c:v>
                </c:pt>
                <c:pt idx="466">
                  <c:v>-9.4629357851163167</c:v>
                </c:pt>
                <c:pt idx="467">
                  <c:v>-8.8999343210062118</c:v>
                </c:pt>
                <c:pt idx="468">
                  <c:v>-8.3125387555490793</c:v>
                </c:pt>
                <c:pt idx="469">
                  <c:v>-7.7023590991604713</c:v>
                </c:pt>
                <c:pt idx="470">
                  <c:v>-7.0710678118655244</c:v>
                </c:pt>
                <c:pt idx="471">
                  <c:v>-6.4203952192020628</c:v>
                </c:pt>
                <c:pt idx="472">
                  <c:v>-5.7521247695190114</c:v>
                </c:pt>
                <c:pt idx="473">
                  <c:v>-5.0680881456680469</c:v>
                </c:pt>
                <c:pt idx="474">
                  <c:v>-4.3701602444882006</c:v>
                </c:pt>
                <c:pt idx="475">
                  <c:v>-3.6602540378444202</c:v>
                </c:pt>
                <c:pt idx="476">
                  <c:v>-2.9403153293039996</c:v>
                </c:pt>
                <c:pt idx="477">
                  <c:v>-2.2123174208247196</c:v>
                </c:pt>
                <c:pt idx="478">
                  <c:v>-1.4782557040713562</c:v>
                </c:pt>
                <c:pt idx="479">
                  <c:v>-0.74014219118537827</c:v>
                </c:pt>
                <c:pt idx="480">
                  <c:v>-1.3860972486817702E-14</c:v>
                </c:pt>
                <c:pt idx="481">
                  <c:v>0.74014219118535052</c:v>
                </c:pt>
                <c:pt idx="482">
                  <c:v>1.4782557040713289</c:v>
                </c:pt>
                <c:pt idx="483">
                  <c:v>2.2123174208247418</c:v>
                </c:pt>
                <c:pt idx="484">
                  <c:v>2.9403153293039725</c:v>
                </c:pt>
                <c:pt idx="485">
                  <c:v>3.6602540378443447</c:v>
                </c:pt>
                <c:pt idx="486">
                  <c:v>4.370160244488221</c:v>
                </c:pt>
                <c:pt idx="487">
                  <c:v>5.0680881456680211</c:v>
                </c:pt>
                <c:pt idx="488">
                  <c:v>5.7521247695189865</c:v>
                </c:pt>
                <c:pt idx="489">
                  <c:v>6.4203952192020832</c:v>
                </c:pt>
                <c:pt idx="490">
                  <c:v>7.071067811865456</c:v>
                </c:pt>
                <c:pt idx="491">
                  <c:v>7.7023590991604474</c:v>
                </c:pt>
                <c:pt idx="492">
                  <c:v>8.312538755549097</c:v>
                </c:pt>
                <c:pt idx="493">
                  <c:v>8.8999343210061923</c:v>
                </c:pt>
                <c:pt idx="494">
                  <c:v>9.4629357851162972</c:v>
                </c:pt>
                <c:pt idx="495">
                  <c:v>10</c:v>
                </c:pt>
                <c:pt idx="496">
                  <c:v>10.509654909975179</c:v>
                </c:pt>
                <c:pt idx="497">
                  <c:v>10.990503586359241</c:v>
                </c:pt>
                <c:pt idx="498">
                  <c:v>11.441228056353664</c:v>
                </c:pt>
                <c:pt idx="499">
                  <c:v>11.860592915515658</c:v>
                </c:pt>
                <c:pt idx="500">
                  <c:v>12.247448713915876</c:v>
                </c:pt>
                <c:pt idx="501">
                  <c:v>12.600735106700999</c:v>
                </c:pt>
                <c:pt idx="502">
                  <c:v>12.919483760425031</c:v>
                </c:pt>
                <c:pt idx="503">
                  <c:v>13.202821007184005</c:v>
                </c:pt>
                <c:pt idx="504">
                  <c:v>13.449970239279143</c:v>
                </c:pt>
                <c:pt idx="505">
                  <c:v>13.660254037844384</c:v>
                </c:pt>
                <c:pt idx="506">
                  <c:v>13.83309602960451</c:v>
                </c:pt>
                <c:pt idx="507">
                  <c:v>13.968022466674197</c:v>
                </c:pt>
                <c:pt idx="508">
                  <c:v>14.064663525068084</c:v>
                </c:pt>
                <c:pt idx="509">
                  <c:v>14.122754318362526</c:v>
                </c:pt>
                <c:pt idx="510">
                  <c:v>14.142135623730951</c:v>
                </c:pt>
                <c:pt idx="511">
                  <c:v>14.122754318362524</c:v>
                </c:pt>
                <c:pt idx="512">
                  <c:v>14.064663525068088</c:v>
                </c:pt>
                <c:pt idx="513">
                  <c:v>13.96802246667421</c:v>
                </c:pt>
                <c:pt idx="514">
                  <c:v>13.833096029604507</c:v>
                </c:pt>
                <c:pt idx="515">
                  <c:v>13.660254037844393</c:v>
                </c:pt>
                <c:pt idx="516">
                  <c:v>13.449970239279152</c:v>
                </c:pt>
                <c:pt idx="517">
                  <c:v>13.202821007184015</c:v>
                </c:pt>
                <c:pt idx="518">
                  <c:v>12.919483760425024</c:v>
                </c:pt>
                <c:pt idx="519">
                  <c:v>12.600735106701011</c:v>
                </c:pt>
                <c:pt idx="520">
                  <c:v>12.24744871391589</c:v>
                </c:pt>
                <c:pt idx="521">
                  <c:v>11.860592915515648</c:v>
                </c:pt>
                <c:pt idx="522">
                  <c:v>11.44122805635371</c:v>
                </c:pt>
                <c:pt idx="523">
                  <c:v>10.99050358635926</c:v>
                </c:pt>
                <c:pt idx="524">
                  <c:v>10.509654909975165</c:v>
                </c:pt>
                <c:pt idx="525">
                  <c:v>10.00000000000002</c:v>
                </c:pt>
                <c:pt idx="526">
                  <c:v>9.4629357851162812</c:v>
                </c:pt>
                <c:pt idx="527">
                  <c:v>8.8999343210062136</c:v>
                </c:pt>
                <c:pt idx="528">
                  <c:v>8.3125387555490811</c:v>
                </c:pt>
                <c:pt idx="529">
                  <c:v>7.7023590991605149</c:v>
                </c:pt>
                <c:pt idx="530">
                  <c:v>7.0710678118654817</c:v>
                </c:pt>
                <c:pt idx="531">
                  <c:v>6.4203952192020646</c:v>
                </c:pt>
                <c:pt idx="532">
                  <c:v>5.7521247695190594</c:v>
                </c:pt>
                <c:pt idx="533">
                  <c:v>5.0680881456680025</c:v>
                </c:pt>
                <c:pt idx="534">
                  <c:v>4.3701602444882495</c:v>
                </c:pt>
                <c:pt idx="535">
                  <c:v>3.6602540378444215</c:v>
                </c:pt>
                <c:pt idx="536">
                  <c:v>2.9403153293039521</c:v>
                </c:pt>
                <c:pt idx="537">
                  <c:v>2.2123174208247711</c:v>
                </c:pt>
                <c:pt idx="538">
                  <c:v>1.478255704071358</c:v>
                </c:pt>
                <c:pt idx="539">
                  <c:v>0.74014219118532976</c:v>
                </c:pt>
                <c:pt idx="540">
                  <c:v>1.5593594047669914E-14</c:v>
                </c:pt>
                <c:pt idx="541">
                  <c:v>-0.74014219118534874</c:v>
                </c:pt>
                <c:pt idx="542">
                  <c:v>-1.4782557040713271</c:v>
                </c:pt>
                <c:pt idx="543">
                  <c:v>-2.21231742082474</c:v>
                </c:pt>
                <c:pt idx="544">
                  <c:v>-2.9403153293039215</c:v>
                </c:pt>
                <c:pt idx="545">
                  <c:v>-3.6602540378443917</c:v>
                </c:pt>
                <c:pt idx="546">
                  <c:v>-4.3701602444882202</c:v>
                </c:pt>
                <c:pt idx="547">
                  <c:v>-5.0680881456679723</c:v>
                </c:pt>
                <c:pt idx="548">
                  <c:v>-5.7521247695190318</c:v>
                </c:pt>
                <c:pt idx="549">
                  <c:v>-6.420395219202037</c:v>
                </c:pt>
                <c:pt idx="550">
                  <c:v>-7.0710678118654542</c:v>
                </c:pt>
                <c:pt idx="551">
                  <c:v>-7.7023590991604882</c:v>
                </c:pt>
                <c:pt idx="552">
                  <c:v>-8.3125387555490562</c:v>
                </c:pt>
                <c:pt idx="553">
                  <c:v>-8.8999343210061905</c:v>
                </c:pt>
                <c:pt idx="554">
                  <c:v>-9.4629357851163327</c:v>
                </c:pt>
                <c:pt idx="555">
                  <c:v>-9.9999999999999982</c:v>
                </c:pt>
                <c:pt idx="556">
                  <c:v>-10.509654909975177</c:v>
                </c:pt>
                <c:pt idx="557">
                  <c:v>-10.990503586359273</c:v>
                </c:pt>
                <c:pt idx="558">
                  <c:v>-11.441228056353692</c:v>
                </c:pt>
                <c:pt idx="559">
                  <c:v>-11.86059291551563</c:v>
                </c:pt>
                <c:pt idx="560">
                  <c:v>-12.247448713915874</c:v>
                </c:pt>
                <c:pt idx="561">
                  <c:v>-12.60073510670102</c:v>
                </c:pt>
                <c:pt idx="562">
                  <c:v>-12.919483760425011</c:v>
                </c:pt>
                <c:pt idx="563">
                  <c:v>-13.202821007184003</c:v>
                </c:pt>
                <c:pt idx="564">
                  <c:v>-13.449970239279141</c:v>
                </c:pt>
                <c:pt idx="565">
                  <c:v>-13.660254037844384</c:v>
                </c:pt>
                <c:pt idx="566">
                  <c:v>-13.8330960296045</c:v>
                </c:pt>
                <c:pt idx="567">
                  <c:v>-13.968022466674205</c:v>
                </c:pt>
                <c:pt idx="568">
                  <c:v>-14.064663525068083</c:v>
                </c:pt>
                <c:pt idx="569">
                  <c:v>-14.122754318362523</c:v>
                </c:pt>
                <c:pt idx="570">
                  <c:v>-14.142135623730951</c:v>
                </c:pt>
                <c:pt idx="571">
                  <c:v>-14.122754318362528</c:v>
                </c:pt>
                <c:pt idx="572">
                  <c:v>-14.064663525068088</c:v>
                </c:pt>
                <c:pt idx="573">
                  <c:v>-13.968022466674203</c:v>
                </c:pt>
                <c:pt idx="574">
                  <c:v>-13.833096029604517</c:v>
                </c:pt>
                <c:pt idx="575">
                  <c:v>-13.660254037844393</c:v>
                </c:pt>
                <c:pt idx="576">
                  <c:v>-13.449970239279137</c:v>
                </c:pt>
                <c:pt idx="577">
                  <c:v>-13.202821007184015</c:v>
                </c:pt>
                <c:pt idx="578">
                  <c:v>-12.919483760425024</c:v>
                </c:pt>
                <c:pt idx="579">
                  <c:v>-12.600735106701013</c:v>
                </c:pt>
                <c:pt idx="580">
                  <c:v>-12.24744871391589</c:v>
                </c:pt>
                <c:pt idx="581">
                  <c:v>-11.860592915515676</c:v>
                </c:pt>
                <c:pt idx="582">
                  <c:v>-11.441228056353681</c:v>
                </c:pt>
                <c:pt idx="583">
                  <c:v>-10.99050358635926</c:v>
                </c:pt>
                <c:pt idx="584">
                  <c:v>-10.5096549099752</c:v>
                </c:pt>
                <c:pt idx="585">
                  <c:v>-9.9999999999999858</c:v>
                </c:pt>
                <c:pt idx="586">
                  <c:v>-9.4629357851163203</c:v>
                </c:pt>
                <c:pt idx="587">
                  <c:v>-8.8999343210062154</c:v>
                </c:pt>
                <c:pt idx="588">
                  <c:v>-8.3125387555491237</c:v>
                </c:pt>
                <c:pt idx="589">
                  <c:v>-7.702359099160474</c:v>
                </c:pt>
                <c:pt idx="590">
                  <c:v>-7.0710678118654835</c:v>
                </c:pt>
                <c:pt idx="591">
                  <c:v>-6.4203952192021108</c:v>
                </c:pt>
                <c:pt idx="592">
                  <c:v>-5.752124769519015</c:v>
                </c:pt>
                <c:pt idx="593">
                  <c:v>-5.0680881456680043</c:v>
                </c:pt>
                <c:pt idx="594">
                  <c:v>-4.3701602444882512</c:v>
                </c:pt>
                <c:pt idx="595">
                  <c:v>-3.6602540378443744</c:v>
                </c:pt>
                <c:pt idx="596">
                  <c:v>-2.9403153293040027</c:v>
                </c:pt>
                <c:pt idx="597">
                  <c:v>-2.2123174208247725</c:v>
                </c:pt>
                <c:pt idx="598">
                  <c:v>-1.4782557040713098</c:v>
                </c:pt>
                <c:pt idx="599">
                  <c:v>-0.7401421911853816</c:v>
                </c:pt>
                <c:pt idx="600">
                  <c:v>-1.7326215608522128E-14</c:v>
                </c:pt>
                <c:pt idx="601">
                  <c:v>0.74014219118534708</c:v>
                </c:pt>
                <c:pt idx="602">
                  <c:v>1.4782557040713253</c:v>
                </c:pt>
                <c:pt idx="603">
                  <c:v>2.2123174208246885</c:v>
                </c:pt>
                <c:pt idx="604">
                  <c:v>2.940315329303969</c:v>
                </c:pt>
                <c:pt idx="605">
                  <c:v>3.6602540378443904</c:v>
                </c:pt>
                <c:pt idx="606">
                  <c:v>4.3701602444881704</c:v>
                </c:pt>
                <c:pt idx="607">
                  <c:v>5.0680881456680176</c:v>
                </c:pt>
                <c:pt idx="608">
                  <c:v>5.7521247695190301</c:v>
                </c:pt>
                <c:pt idx="609">
                  <c:v>6.4203952192020353</c:v>
                </c:pt>
                <c:pt idx="610">
                  <c:v>7.0710678118654959</c:v>
                </c:pt>
                <c:pt idx="611">
                  <c:v>7.7023590991604447</c:v>
                </c:pt>
                <c:pt idx="612">
                  <c:v>8.3125387555490136</c:v>
                </c:pt>
                <c:pt idx="613">
                  <c:v>8.8999343210062278</c:v>
                </c:pt>
                <c:pt idx="614">
                  <c:v>9.4629357851163309</c:v>
                </c:pt>
                <c:pt idx="615">
                  <c:v>9.9999999999999609</c:v>
                </c:pt>
                <c:pt idx="616">
                  <c:v>10.509654909975211</c:v>
                </c:pt>
                <c:pt idx="617">
                  <c:v>10.990503586359239</c:v>
                </c:pt>
                <c:pt idx="618">
                  <c:v>11.441228056353662</c:v>
                </c:pt>
                <c:pt idx="619">
                  <c:v>11.860592915515628</c:v>
                </c:pt>
                <c:pt idx="620">
                  <c:v>12.247448713915873</c:v>
                </c:pt>
                <c:pt idx="621">
                  <c:v>12.600735106700997</c:v>
                </c:pt>
                <c:pt idx="622">
                  <c:v>12.91948376042501</c:v>
                </c:pt>
                <c:pt idx="623">
                  <c:v>13.202821007184003</c:v>
                </c:pt>
                <c:pt idx="624">
                  <c:v>13.449970239279141</c:v>
                </c:pt>
                <c:pt idx="625">
                  <c:v>13.660254037844382</c:v>
                </c:pt>
                <c:pt idx="626">
                  <c:v>13.833096029604508</c:v>
                </c:pt>
                <c:pt idx="627">
                  <c:v>13.968022466674205</c:v>
                </c:pt>
                <c:pt idx="628">
                  <c:v>14.064663525068083</c:v>
                </c:pt>
                <c:pt idx="629">
                  <c:v>14.122754318362524</c:v>
                </c:pt>
                <c:pt idx="630">
                  <c:v>14.142135623730951</c:v>
                </c:pt>
                <c:pt idx="631">
                  <c:v>14.122754318362524</c:v>
                </c:pt>
                <c:pt idx="632">
                  <c:v>14.064663525068081</c:v>
                </c:pt>
                <c:pt idx="633">
                  <c:v>13.968022466674203</c:v>
                </c:pt>
                <c:pt idx="634">
                  <c:v>13.833096029604528</c:v>
                </c:pt>
                <c:pt idx="635">
                  <c:v>13.66025403784438</c:v>
                </c:pt>
                <c:pt idx="636">
                  <c:v>13.449970239279137</c:v>
                </c:pt>
                <c:pt idx="637">
                  <c:v>13.202821007184035</c:v>
                </c:pt>
                <c:pt idx="638">
                  <c:v>12.919483760425004</c:v>
                </c:pt>
                <c:pt idx="639">
                  <c:v>12.600735106701036</c:v>
                </c:pt>
                <c:pt idx="640">
                  <c:v>12.247448713915917</c:v>
                </c:pt>
                <c:pt idx="641">
                  <c:v>11.860592915515623</c:v>
                </c:pt>
                <c:pt idx="642">
                  <c:v>11.441228056353712</c:v>
                </c:pt>
                <c:pt idx="643">
                  <c:v>10.990503586359294</c:v>
                </c:pt>
                <c:pt idx="644">
                  <c:v>10.509654909975133</c:v>
                </c:pt>
                <c:pt idx="645">
                  <c:v>10.000000000000023</c:v>
                </c:pt>
                <c:pt idx="646">
                  <c:v>9.4629357851163221</c:v>
                </c:pt>
                <c:pt idx="647">
                  <c:v>8.8999343210062172</c:v>
                </c:pt>
                <c:pt idx="648">
                  <c:v>8.3125387555490846</c:v>
                </c:pt>
                <c:pt idx="649">
                  <c:v>7.7023590991604758</c:v>
                </c:pt>
                <c:pt idx="650">
                  <c:v>7.0710678118654853</c:v>
                </c:pt>
                <c:pt idx="651">
                  <c:v>6.4203952192020672</c:v>
                </c:pt>
                <c:pt idx="652">
                  <c:v>5.7521247695190167</c:v>
                </c:pt>
                <c:pt idx="653">
                  <c:v>5.0680881456680051</c:v>
                </c:pt>
                <c:pt idx="654">
                  <c:v>4.3701602444882051</c:v>
                </c:pt>
                <c:pt idx="655">
                  <c:v>3.6602540378443766</c:v>
                </c:pt>
                <c:pt idx="656">
                  <c:v>2.9403153293040538</c:v>
                </c:pt>
                <c:pt idx="657">
                  <c:v>2.2123174208247245</c:v>
                </c:pt>
                <c:pt idx="658">
                  <c:v>1.4782557040713116</c:v>
                </c:pt>
                <c:pt idx="659">
                  <c:v>0.74014219118543356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4C20-4780-85FC-7CE4F434CBDD}"/>
            </c:ext>
          </c:extLst>
        </c:ser>
        <c:ser>
          <c:idx val="0"/>
          <c:order val="1"/>
          <c:tx>
            <c:v>U, В</c:v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val>
            <c:numRef>
              <c:f>'ОЗЗ за спиной'!$D$5:$D$664</c:f>
              <c:numCache>
                <c:formatCode>General</c:formatCode>
                <c:ptCount val="660"/>
                <c:pt idx="0">
                  <c:v>80</c:v>
                </c:pt>
                <c:pt idx="1">
                  <c:v>80</c:v>
                </c:pt>
                <c:pt idx="2">
                  <c:v>80</c:v>
                </c:pt>
                <c:pt idx="3">
                  <c:v>80</c:v>
                </c:pt>
                <c:pt idx="4">
                  <c:v>80</c:v>
                </c:pt>
                <c:pt idx="5">
                  <c:v>80</c:v>
                </c:pt>
                <c:pt idx="6">
                  <c:v>80</c:v>
                </c:pt>
                <c:pt idx="7">
                  <c:v>80</c:v>
                </c:pt>
                <c:pt idx="8">
                  <c:v>80</c:v>
                </c:pt>
                <c:pt idx="9">
                  <c:v>80</c:v>
                </c:pt>
                <c:pt idx="10">
                  <c:v>80</c:v>
                </c:pt>
                <c:pt idx="11">
                  <c:v>80</c:v>
                </c:pt>
                <c:pt idx="12">
                  <c:v>80</c:v>
                </c:pt>
                <c:pt idx="13">
                  <c:v>80</c:v>
                </c:pt>
                <c:pt idx="14">
                  <c:v>80</c:v>
                </c:pt>
                <c:pt idx="15">
                  <c:v>80</c:v>
                </c:pt>
                <c:pt idx="16">
                  <c:v>80</c:v>
                </c:pt>
                <c:pt idx="17">
                  <c:v>80</c:v>
                </c:pt>
                <c:pt idx="18">
                  <c:v>80</c:v>
                </c:pt>
                <c:pt idx="19">
                  <c:v>80</c:v>
                </c:pt>
                <c:pt idx="20">
                  <c:v>80</c:v>
                </c:pt>
                <c:pt idx="21">
                  <c:v>80</c:v>
                </c:pt>
                <c:pt idx="22">
                  <c:v>80</c:v>
                </c:pt>
                <c:pt idx="23">
                  <c:v>80</c:v>
                </c:pt>
                <c:pt idx="24">
                  <c:v>80</c:v>
                </c:pt>
                <c:pt idx="25">
                  <c:v>80</c:v>
                </c:pt>
                <c:pt idx="26">
                  <c:v>80</c:v>
                </c:pt>
                <c:pt idx="27">
                  <c:v>80</c:v>
                </c:pt>
                <c:pt idx="28">
                  <c:v>80</c:v>
                </c:pt>
                <c:pt idx="29">
                  <c:v>80</c:v>
                </c:pt>
                <c:pt idx="30">
                  <c:v>80</c:v>
                </c:pt>
                <c:pt idx="31">
                  <c:v>80</c:v>
                </c:pt>
                <c:pt idx="32">
                  <c:v>80</c:v>
                </c:pt>
                <c:pt idx="33">
                  <c:v>80</c:v>
                </c:pt>
                <c:pt idx="34">
                  <c:v>80</c:v>
                </c:pt>
                <c:pt idx="35">
                  <c:v>80</c:v>
                </c:pt>
                <c:pt idx="36">
                  <c:v>80</c:v>
                </c:pt>
                <c:pt idx="37">
                  <c:v>80</c:v>
                </c:pt>
                <c:pt idx="38">
                  <c:v>80</c:v>
                </c:pt>
                <c:pt idx="39">
                  <c:v>80</c:v>
                </c:pt>
                <c:pt idx="40">
                  <c:v>80</c:v>
                </c:pt>
                <c:pt idx="41">
                  <c:v>80</c:v>
                </c:pt>
                <c:pt idx="42">
                  <c:v>80</c:v>
                </c:pt>
                <c:pt idx="43">
                  <c:v>80</c:v>
                </c:pt>
                <c:pt idx="44">
                  <c:v>80</c:v>
                </c:pt>
                <c:pt idx="45">
                  <c:v>80</c:v>
                </c:pt>
                <c:pt idx="46">
                  <c:v>80</c:v>
                </c:pt>
                <c:pt idx="47">
                  <c:v>80</c:v>
                </c:pt>
                <c:pt idx="48">
                  <c:v>80</c:v>
                </c:pt>
                <c:pt idx="49">
                  <c:v>80</c:v>
                </c:pt>
                <c:pt idx="50">
                  <c:v>80</c:v>
                </c:pt>
                <c:pt idx="51">
                  <c:v>80</c:v>
                </c:pt>
                <c:pt idx="52">
                  <c:v>80</c:v>
                </c:pt>
                <c:pt idx="53">
                  <c:v>80</c:v>
                </c:pt>
                <c:pt idx="54">
                  <c:v>80</c:v>
                </c:pt>
                <c:pt idx="55">
                  <c:v>80</c:v>
                </c:pt>
                <c:pt idx="56">
                  <c:v>80</c:v>
                </c:pt>
                <c:pt idx="57">
                  <c:v>80</c:v>
                </c:pt>
                <c:pt idx="58">
                  <c:v>80</c:v>
                </c:pt>
                <c:pt idx="59">
                  <c:v>80</c:v>
                </c:pt>
                <c:pt idx="60">
                  <c:v>80</c:v>
                </c:pt>
                <c:pt idx="61">
                  <c:v>80</c:v>
                </c:pt>
                <c:pt idx="62">
                  <c:v>80</c:v>
                </c:pt>
                <c:pt idx="63">
                  <c:v>80</c:v>
                </c:pt>
                <c:pt idx="64">
                  <c:v>80</c:v>
                </c:pt>
                <c:pt idx="65">
                  <c:v>80</c:v>
                </c:pt>
                <c:pt idx="66">
                  <c:v>80</c:v>
                </c:pt>
                <c:pt idx="67">
                  <c:v>80</c:v>
                </c:pt>
                <c:pt idx="68">
                  <c:v>80</c:v>
                </c:pt>
                <c:pt idx="69">
                  <c:v>80</c:v>
                </c:pt>
                <c:pt idx="70">
                  <c:v>80</c:v>
                </c:pt>
                <c:pt idx="71">
                  <c:v>80</c:v>
                </c:pt>
                <c:pt idx="72">
                  <c:v>80</c:v>
                </c:pt>
                <c:pt idx="73">
                  <c:v>80</c:v>
                </c:pt>
                <c:pt idx="74">
                  <c:v>80</c:v>
                </c:pt>
                <c:pt idx="75">
                  <c:v>80</c:v>
                </c:pt>
                <c:pt idx="76">
                  <c:v>80</c:v>
                </c:pt>
                <c:pt idx="77">
                  <c:v>80</c:v>
                </c:pt>
                <c:pt idx="78">
                  <c:v>80</c:v>
                </c:pt>
                <c:pt idx="79">
                  <c:v>80</c:v>
                </c:pt>
                <c:pt idx="80">
                  <c:v>80</c:v>
                </c:pt>
                <c:pt idx="81">
                  <c:v>80</c:v>
                </c:pt>
                <c:pt idx="82">
                  <c:v>80</c:v>
                </c:pt>
                <c:pt idx="83">
                  <c:v>80</c:v>
                </c:pt>
                <c:pt idx="84">
                  <c:v>80</c:v>
                </c:pt>
                <c:pt idx="85">
                  <c:v>80</c:v>
                </c:pt>
                <c:pt idx="86">
                  <c:v>80</c:v>
                </c:pt>
                <c:pt idx="87">
                  <c:v>80</c:v>
                </c:pt>
                <c:pt idx="88">
                  <c:v>80</c:v>
                </c:pt>
                <c:pt idx="89">
                  <c:v>80</c:v>
                </c:pt>
                <c:pt idx="90">
                  <c:v>80</c:v>
                </c:pt>
                <c:pt idx="91">
                  <c:v>80</c:v>
                </c:pt>
                <c:pt idx="92">
                  <c:v>80</c:v>
                </c:pt>
                <c:pt idx="93">
                  <c:v>80</c:v>
                </c:pt>
                <c:pt idx="94">
                  <c:v>80</c:v>
                </c:pt>
                <c:pt idx="95">
                  <c:v>80</c:v>
                </c:pt>
                <c:pt idx="96">
                  <c:v>80</c:v>
                </c:pt>
                <c:pt idx="97">
                  <c:v>80</c:v>
                </c:pt>
                <c:pt idx="98">
                  <c:v>80</c:v>
                </c:pt>
                <c:pt idx="99">
                  <c:v>80</c:v>
                </c:pt>
                <c:pt idx="100">
                  <c:v>80</c:v>
                </c:pt>
                <c:pt idx="101">
                  <c:v>80</c:v>
                </c:pt>
                <c:pt idx="102">
                  <c:v>80</c:v>
                </c:pt>
                <c:pt idx="103">
                  <c:v>80</c:v>
                </c:pt>
                <c:pt idx="104">
                  <c:v>80</c:v>
                </c:pt>
                <c:pt idx="105">
                  <c:v>80</c:v>
                </c:pt>
                <c:pt idx="106">
                  <c:v>80</c:v>
                </c:pt>
                <c:pt idx="107">
                  <c:v>80</c:v>
                </c:pt>
                <c:pt idx="108">
                  <c:v>80</c:v>
                </c:pt>
                <c:pt idx="109">
                  <c:v>80</c:v>
                </c:pt>
                <c:pt idx="110">
                  <c:v>80</c:v>
                </c:pt>
                <c:pt idx="111">
                  <c:v>80</c:v>
                </c:pt>
                <c:pt idx="112">
                  <c:v>80</c:v>
                </c:pt>
                <c:pt idx="113">
                  <c:v>80</c:v>
                </c:pt>
                <c:pt idx="114">
                  <c:v>80</c:v>
                </c:pt>
                <c:pt idx="115">
                  <c:v>80</c:v>
                </c:pt>
                <c:pt idx="116">
                  <c:v>80</c:v>
                </c:pt>
                <c:pt idx="117">
                  <c:v>80</c:v>
                </c:pt>
                <c:pt idx="118">
                  <c:v>80</c:v>
                </c:pt>
                <c:pt idx="119">
                  <c:v>80</c:v>
                </c:pt>
                <c:pt idx="120">
                  <c:v>80</c:v>
                </c:pt>
                <c:pt idx="121">
                  <c:v>80</c:v>
                </c:pt>
                <c:pt idx="122">
                  <c:v>80</c:v>
                </c:pt>
                <c:pt idx="123">
                  <c:v>80</c:v>
                </c:pt>
                <c:pt idx="124">
                  <c:v>80</c:v>
                </c:pt>
                <c:pt idx="125">
                  <c:v>80</c:v>
                </c:pt>
                <c:pt idx="126">
                  <c:v>80</c:v>
                </c:pt>
                <c:pt idx="127">
                  <c:v>80</c:v>
                </c:pt>
                <c:pt idx="128">
                  <c:v>80</c:v>
                </c:pt>
                <c:pt idx="129">
                  <c:v>80</c:v>
                </c:pt>
                <c:pt idx="130">
                  <c:v>80</c:v>
                </c:pt>
                <c:pt idx="131">
                  <c:v>80</c:v>
                </c:pt>
                <c:pt idx="132">
                  <c:v>80</c:v>
                </c:pt>
                <c:pt idx="133">
                  <c:v>80</c:v>
                </c:pt>
                <c:pt idx="134">
                  <c:v>80</c:v>
                </c:pt>
                <c:pt idx="135">
                  <c:v>80</c:v>
                </c:pt>
                <c:pt idx="136">
                  <c:v>80</c:v>
                </c:pt>
                <c:pt idx="137">
                  <c:v>80</c:v>
                </c:pt>
                <c:pt idx="138">
                  <c:v>80</c:v>
                </c:pt>
                <c:pt idx="139">
                  <c:v>80</c:v>
                </c:pt>
                <c:pt idx="140">
                  <c:v>80</c:v>
                </c:pt>
                <c:pt idx="141">
                  <c:v>80</c:v>
                </c:pt>
                <c:pt idx="142">
                  <c:v>80</c:v>
                </c:pt>
                <c:pt idx="143">
                  <c:v>80</c:v>
                </c:pt>
                <c:pt idx="144">
                  <c:v>80</c:v>
                </c:pt>
                <c:pt idx="145">
                  <c:v>80</c:v>
                </c:pt>
                <c:pt idx="146">
                  <c:v>80</c:v>
                </c:pt>
                <c:pt idx="147">
                  <c:v>80</c:v>
                </c:pt>
                <c:pt idx="148">
                  <c:v>80</c:v>
                </c:pt>
                <c:pt idx="149">
                  <c:v>80</c:v>
                </c:pt>
                <c:pt idx="150">
                  <c:v>80</c:v>
                </c:pt>
                <c:pt idx="151">
                  <c:v>80</c:v>
                </c:pt>
                <c:pt idx="152">
                  <c:v>80</c:v>
                </c:pt>
                <c:pt idx="153">
                  <c:v>80</c:v>
                </c:pt>
                <c:pt idx="154">
                  <c:v>80</c:v>
                </c:pt>
                <c:pt idx="155">
                  <c:v>80</c:v>
                </c:pt>
                <c:pt idx="156">
                  <c:v>80</c:v>
                </c:pt>
                <c:pt idx="157">
                  <c:v>80</c:v>
                </c:pt>
                <c:pt idx="158">
                  <c:v>80</c:v>
                </c:pt>
                <c:pt idx="159">
                  <c:v>80</c:v>
                </c:pt>
                <c:pt idx="160">
                  <c:v>80</c:v>
                </c:pt>
                <c:pt idx="161">
                  <c:v>80</c:v>
                </c:pt>
                <c:pt idx="162">
                  <c:v>80</c:v>
                </c:pt>
                <c:pt idx="163">
                  <c:v>80</c:v>
                </c:pt>
                <c:pt idx="164">
                  <c:v>80</c:v>
                </c:pt>
                <c:pt idx="165">
                  <c:v>80</c:v>
                </c:pt>
                <c:pt idx="166">
                  <c:v>80</c:v>
                </c:pt>
                <c:pt idx="167">
                  <c:v>80</c:v>
                </c:pt>
                <c:pt idx="168">
                  <c:v>80</c:v>
                </c:pt>
                <c:pt idx="169">
                  <c:v>80</c:v>
                </c:pt>
                <c:pt idx="170">
                  <c:v>80</c:v>
                </c:pt>
                <c:pt idx="171">
                  <c:v>80</c:v>
                </c:pt>
                <c:pt idx="172">
                  <c:v>80</c:v>
                </c:pt>
                <c:pt idx="173">
                  <c:v>80</c:v>
                </c:pt>
                <c:pt idx="174">
                  <c:v>80</c:v>
                </c:pt>
                <c:pt idx="175">
                  <c:v>80</c:v>
                </c:pt>
                <c:pt idx="176">
                  <c:v>80</c:v>
                </c:pt>
                <c:pt idx="177">
                  <c:v>80</c:v>
                </c:pt>
                <c:pt idx="178">
                  <c:v>80</c:v>
                </c:pt>
                <c:pt idx="179">
                  <c:v>80</c:v>
                </c:pt>
                <c:pt idx="180">
                  <c:v>80</c:v>
                </c:pt>
                <c:pt idx="181">
                  <c:v>80</c:v>
                </c:pt>
                <c:pt idx="182">
                  <c:v>80</c:v>
                </c:pt>
                <c:pt idx="183">
                  <c:v>80</c:v>
                </c:pt>
                <c:pt idx="184">
                  <c:v>80</c:v>
                </c:pt>
                <c:pt idx="185">
                  <c:v>80</c:v>
                </c:pt>
                <c:pt idx="186">
                  <c:v>80</c:v>
                </c:pt>
                <c:pt idx="187">
                  <c:v>80</c:v>
                </c:pt>
                <c:pt idx="188">
                  <c:v>80</c:v>
                </c:pt>
                <c:pt idx="189">
                  <c:v>80</c:v>
                </c:pt>
                <c:pt idx="190">
                  <c:v>80</c:v>
                </c:pt>
                <c:pt idx="191">
                  <c:v>80</c:v>
                </c:pt>
                <c:pt idx="192">
                  <c:v>80</c:v>
                </c:pt>
                <c:pt idx="193">
                  <c:v>80</c:v>
                </c:pt>
                <c:pt idx="194">
                  <c:v>80</c:v>
                </c:pt>
                <c:pt idx="195">
                  <c:v>80</c:v>
                </c:pt>
                <c:pt idx="196">
                  <c:v>80</c:v>
                </c:pt>
                <c:pt idx="197">
                  <c:v>80</c:v>
                </c:pt>
                <c:pt idx="198">
                  <c:v>80</c:v>
                </c:pt>
                <c:pt idx="199">
                  <c:v>80</c:v>
                </c:pt>
                <c:pt idx="200">
                  <c:v>80</c:v>
                </c:pt>
                <c:pt idx="201">
                  <c:v>80</c:v>
                </c:pt>
                <c:pt idx="202">
                  <c:v>80</c:v>
                </c:pt>
                <c:pt idx="203">
                  <c:v>80</c:v>
                </c:pt>
                <c:pt idx="204">
                  <c:v>80</c:v>
                </c:pt>
                <c:pt idx="205">
                  <c:v>80</c:v>
                </c:pt>
                <c:pt idx="206">
                  <c:v>80</c:v>
                </c:pt>
                <c:pt idx="207">
                  <c:v>80</c:v>
                </c:pt>
                <c:pt idx="208">
                  <c:v>80</c:v>
                </c:pt>
                <c:pt idx="209">
                  <c:v>80</c:v>
                </c:pt>
                <c:pt idx="210">
                  <c:v>80</c:v>
                </c:pt>
                <c:pt idx="211">
                  <c:v>80</c:v>
                </c:pt>
                <c:pt idx="212">
                  <c:v>80</c:v>
                </c:pt>
                <c:pt idx="213">
                  <c:v>80</c:v>
                </c:pt>
                <c:pt idx="214">
                  <c:v>80</c:v>
                </c:pt>
                <c:pt idx="215">
                  <c:v>80</c:v>
                </c:pt>
                <c:pt idx="216">
                  <c:v>80</c:v>
                </c:pt>
                <c:pt idx="217">
                  <c:v>80</c:v>
                </c:pt>
                <c:pt idx="218">
                  <c:v>80</c:v>
                </c:pt>
                <c:pt idx="219">
                  <c:v>80</c:v>
                </c:pt>
                <c:pt idx="220">
                  <c:v>80</c:v>
                </c:pt>
                <c:pt idx="221">
                  <c:v>80</c:v>
                </c:pt>
                <c:pt idx="222">
                  <c:v>80</c:v>
                </c:pt>
                <c:pt idx="223">
                  <c:v>80</c:v>
                </c:pt>
                <c:pt idx="224">
                  <c:v>80</c:v>
                </c:pt>
                <c:pt idx="225">
                  <c:v>80</c:v>
                </c:pt>
                <c:pt idx="226">
                  <c:v>80</c:v>
                </c:pt>
                <c:pt idx="227">
                  <c:v>80</c:v>
                </c:pt>
                <c:pt idx="228">
                  <c:v>80</c:v>
                </c:pt>
                <c:pt idx="229">
                  <c:v>80</c:v>
                </c:pt>
                <c:pt idx="230">
                  <c:v>80</c:v>
                </c:pt>
                <c:pt idx="231">
                  <c:v>80</c:v>
                </c:pt>
                <c:pt idx="232">
                  <c:v>80</c:v>
                </c:pt>
                <c:pt idx="233">
                  <c:v>80</c:v>
                </c:pt>
                <c:pt idx="234">
                  <c:v>80</c:v>
                </c:pt>
                <c:pt idx="235">
                  <c:v>80</c:v>
                </c:pt>
                <c:pt idx="236">
                  <c:v>80</c:v>
                </c:pt>
                <c:pt idx="237">
                  <c:v>80</c:v>
                </c:pt>
                <c:pt idx="238">
                  <c:v>80</c:v>
                </c:pt>
                <c:pt idx="239">
                  <c:v>80</c:v>
                </c:pt>
                <c:pt idx="240">
                  <c:v>80</c:v>
                </c:pt>
                <c:pt idx="241">
                  <c:v>80</c:v>
                </c:pt>
                <c:pt idx="242">
                  <c:v>80</c:v>
                </c:pt>
                <c:pt idx="243">
                  <c:v>80</c:v>
                </c:pt>
                <c:pt idx="244">
                  <c:v>80</c:v>
                </c:pt>
                <c:pt idx="245">
                  <c:v>80</c:v>
                </c:pt>
                <c:pt idx="246">
                  <c:v>80</c:v>
                </c:pt>
                <c:pt idx="247">
                  <c:v>80</c:v>
                </c:pt>
                <c:pt idx="248">
                  <c:v>80</c:v>
                </c:pt>
                <c:pt idx="249">
                  <c:v>80</c:v>
                </c:pt>
                <c:pt idx="250">
                  <c:v>80</c:v>
                </c:pt>
                <c:pt idx="251">
                  <c:v>80</c:v>
                </c:pt>
                <c:pt idx="252">
                  <c:v>80</c:v>
                </c:pt>
                <c:pt idx="253">
                  <c:v>80</c:v>
                </c:pt>
                <c:pt idx="254">
                  <c:v>80</c:v>
                </c:pt>
                <c:pt idx="255">
                  <c:v>80</c:v>
                </c:pt>
                <c:pt idx="256">
                  <c:v>80</c:v>
                </c:pt>
                <c:pt idx="257">
                  <c:v>80</c:v>
                </c:pt>
                <c:pt idx="258">
                  <c:v>80</c:v>
                </c:pt>
                <c:pt idx="259">
                  <c:v>80</c:v>
                </c:pt>
                <c:pt idx="260">
                  <c:v>80</c:v>
                </c:pt>
                <c:pt idx="261">
                  <c:v>80</c:v>
                </c:pt>
                <c:pt idx="262">
                  <c:v>80</c:v>
                </c:pt>
                <c:pt idx="263">
                  <c:v>80</c:v>
                </c:pt>
                <c:pt idx="264">
                  <c:v>80</c:v>
                </c:pt>
                <c:pt idx="265">
                  <c:v>80</c:v>
                </c:pt>
                <c:pt idx="266">
                  <c:v>80</c:v>
                </c:pt>
                <c:pt idx="267">
                  <c:v>80</c:v>
                </c:pt>
                <c:pt idx="268">
                  <c:v>80</c:v>
                </c:pt>
                <c:pt idx="269">
                  <c:v>80</c:v>
                </c:pt>
                <c:pt idx="270">
                  <c:v>80</c:v>
                </c:pt>
                <c:pt idx="271">
                  <c:v>80</c:v>
                </c:pt>
                <c:pt idx="272">
                  <c:v>80</c:v>
                </c:pt>
                <c:pt idx="273">
                  <c:v>80</c:v>
                </c:pt>
                <c:pt idx="274">
                  <c:v>80</c:v>
                </c:pt>
                <c:pt idx="275">
                  <c:v>80</c:v>
                </c:pt>
                <c:pt idx="276">
                  <c:v>80</c:v>
                </c:pt>
                <c:pt idx="277">
                  <c:v>80</c:v>
                </c:pt>
                <c:pt idx="278">
                  <c:v>80</c:v>
                </c:pt>
                <c:pt idx="279">
                  <c:v>80</c:v>
                </c:pt>
                <c:pt idx="280">
                  <c:v>80</c:v>
                </c:pt>
                <c:pt idx="281">
                  <c:v>80</c:v>
                </c:pt>
                <c:pt idx="282">
                  <c:v>80</c:v>
                </c:pt>
                <c:pt idx="283">
                  <c:v>80</c:v>
                </c:pt>
                <c:pt idx="284">
                  <c:v>80</c:v>
                </c:pt>
                <c:pt idx="285">
                  <c:v>80</c:v>
                </c:pt>
                <c:pt idx="286">
                  <c:v>80</c:v>
                </c:pt>
                <c:pt idx="287">
                  <c:v>80</c:v>
                </c:pt>
                <c:pt idx="288">
                  <c:v>80</c:v>
                </c:pt>
                <c:pt idx="289">
                  <c:v>80</c:v>
                </c:pt>
                <c:pt idx="290">
                  <c:v>80</c:v>
                </c:pt>
                <c:pt idx="291">
                  <c:v>80</c:v>
                </c:pt>
                <c:pt idx="292">
                  <c:v>80</c:v>
                </c:pt>
                <c:pt idx="293">
                  <c:v>80</c:v>
                </c:pt>
                <c:pt idx="294">
                  <c:v>80</c:v>
                </c:pt>
                <c:pt idx="295">
                  <c:v>80</c:v>
                </c:pt>
                <c:pt idx="296">
                  <c:v>80</c:v>
                </c:pt>
                <c:pt idx="297">
                  <c:v>80</c:v>
                </c:pt>
                <c:pt idx="298">
                  <c:v>80</c:v>
                </c:pt>
                <c:pt idx="299">
                  <c:v>80</c:v>
                </c:pt>
                <c:pt idx="300">
                  <c:v>80</c:v>
                </c:pt>
                <c:pt idx="301">
                  <c:v>80</c:v>
                </c:pt>
                <c:pt idx="302">
                  <c:v>80</c:v>
                </c:pt>
                <c:pt idx="303">
                  <c:v>80</c:v>
                </c:pt>
                <c:pt idx="304">
                  <c:v>80</c:v>
                </c:pt>
                <c:pt idx="305">
                  <c:v>80</c:v>
                </c:pt>
                <c:pt idx="306">
                  <c:v>80</c:v>
                </c:pt>
                <c:pt idx="307">
                  <c:v>80</c:v>
                </c:pt>
                <c:pt idx="308">
                  <c:v>80</c:v>
                </c:pt>
                <c:pt idx="309">
                  <c:v>80</c:v>
                </c:pt>
                <c:pt idx="310">
                  <c:v>80</c:v>
                </c:pt>
                <c:pt idx="311">
                  <c:v>80</c:v>
                </c:pt>
                <c:pt idx="312">
                  <c:v>80</c:v>
                </c:pt>
                <c:pt idx="313">
                  <c:v>80</c:v>
                </c:pt>
                <c:pt idx="314">
                  <c:v>80</c:v>
                </c:pt>
                <c:pt idx="315">
                  <c:v>80</c:v>
                </c:pt>
                <c:pt idx="316">
                  <c:v>80</c:v>
                </c:pt>
                <c:pt idx="317">
                  <c:v>80</c:v>
                </c:pt>
                <c:pt idx="318">
                  <c:v>80</c:v>
                </c:pt>
                <c:pt idx="319">
                  <c:v>80</c:v>
                </c:pt>
                <c:pt idx="320">
                  <c:v>80</c:v>
                </c:pt>
                <c:pt idx="321">
                  <c:v>80</c:v>
                </c:pt>
                <c:pt idx="322">
                  <c:v>80</c:v>
                </c:pt>
                <c:pt idx="323">
                  <c:v>80</c:v>
                </c:pt>
                <c:pt idx="324">
                  <c:v>80</c:v>
                </c:pt>
                <c:pt idx="325">
                  <c:v>80</c:v>
                </c:pt>
                <c:pt idx="326">
                  <c:v>80</c:v>
                </c:pt>
                <c:pt idx="327">
                  <c:v>80</c:v>
                </c:pt>
                <c:pt idx="328">
                  <c:v>80</c:v>
                </c:pt>
                <c:pt idx="329">
                  <c:v>80</c:v>
                </c:pt>
                <c:pt idx="330">
                  <c:v>80</c:v>
                </c:pt>
                <c:pt idx="331">
                  <c:v>80</c:v>
                </c:pt>
                <c:pt idx="332">
                  <c:v>80</c:v>
                </c:pt>
                <c:pt idx="333">
                  <c:v>80</c:v>
                </c:pt>
                <c:pt idx="334">
                  <c:v>80</c:v>
                </c:pt>
                <c:pt idx="335">
                  <c:v>80</c:v>
                </c:pt>
                <c:pt idx="336">
                  <c:v>80</c:v>
                </c:pt>
                <c:pt idx="337">
                  <c:v>80</c:v>
                </c:pt>
                <c:pt idx="338">
                  <c:v>80</c:v>
                </c:pt>
                <c:pt idx="339">
                  <c:v>80</c:v>
                </c:pt>
                <c:pt idx="340">
                  <c:v>80</c:v>
                </c:pt>
                <c:pt idx="341">
                  <c:v>80</c:v>
                </c:pt>
                <c:pt idx="342">
                  <c:v>80</c:v>
                </c:pt>
                <c:pt idx="343">
                  <c:v>80</c:v>
                </c:pt>
                <c:pt idx="344">
                  <c:v>80</c:v>
                </c:pt>
                <c:pt idx="345">
                  <c:v>80</c:v>
                </c:pt>
                <c:pt idx="346">
                  <c:v>80</c:v>
                </c:pt>
                <c:pt idx="347">
                  <c:v>80</c:v>
                </c:pt>
                <c:pt idx="348">
                  <c:v>80</c:v>
                </c:pt>
                <c:pt idx="349">
                  <c:v>80</c:v>
                </c:pt>
                <c:pt idx="350">
                  <c:v>80</c:v>
                </c:pt>
                <c:pt idx="351">
                  <c:v>80</c:v>
                </c:pt>
                <c:pt idx="352">
                  <c:v>80</c:v>
                </c:pt>
                <c:pt idx="353">
                  <c:v>80</c:v>
                </c:pt>
                <c:pt idx="354">
                  <c:v>80</c:v>
                </c:pt>
                <c:pt idx="355">
                  <c:v>80</c:v>
                </c:pt>
                <c:pt idx="356">
                  <c:v>80</c:v>
                </c:pt>
                <c:pt idx="357">
                  <c:v>80</c:v>
                </c:pt>
                <c:pt idx="358">
                  <c:v>80</c:v>
                </c:pt>
                <c:pt idx="359">
                  <c:v>80</c:v>
                </c:pt>
                <c:pt idx="360">
                  <c:v>80</c:v>
                </c:pt>
                <c:pt idx="361">
                  <c:v>80</c:v>
                </c:pt>
                <c:pt idx="362">
                  <c:v>80</c:v>
                </c:pt>
                <c:pt idx="363">
                  <c:v>80</c:v>
                </c:pt>
                <c:pt idx="364">
                  <c:v>80</c:v>
                </c:pt>
                <c:pt idx="365">
                  <c:v>80</c:v>
                </c:pt>
                <c:pt idx="366">
                  <c:v>80</c:v>
                </c:pt>
                <c:pt idx="367">
                  <c:v>80</c:v>
                </c:pt>
                <c:pt idx="368">
                  <c:v>80</c:v>
                </c:pt>
                <c:pt idx="369">
                  <c:v>80</c:v>
                </c:pt>
                <c:pt idx="370">
                  <c:v>80</c:v>
                </c:pt>
                <c:pt idx="371">
                  <c:v>80</c:v>
                </c:pt>
                <c:pt idx="372">
                  <c:v>80</c:v>
                </c:pt>
                <c:pt idx="373">
                  <c:v>80</c:v>
                </c:pt>
                <c:pt idx="374">
                  <c:v>80</c:v>
                </c:pt>
                <c:pt idx="375">
                  <c:v>40</c:v>
                </c:pt>
                <c:pt idx="376">
                  <c:v>40</c:v>
                </c:pt>
                <c:pt idx="377">
                  <c:v>40</c:v>
                </c:pt>
                <c:pt idx="378">
                  <c:v>40</c:v>
                </c:pt>
                <c:pt idx="379">
                  <c:v>40</c:v>
                </c:pt>
                <c:pt idx="380">
                  <c:v>40</c:v>
                </c:pt>
                <c:pt idx="381">
                  <c:v>40</c:v>
                </c:pt>
                <c:pt idx="382">
                  <c:v>40</c:v>
                </c:pt>
                <c:pt idx="383">
                  <c:v>40</c:v>
                </c:pt>
                <c:pt idx="384">
                  <c:v>40</c:v>
                </c:pt>
                <c:pt idx="385">
                  <c:v>40</c:v>
                </c:pt>
                <c:pt idx="386">
                  <c:v>40</c:v>
                </c:pt>
                <c:pt idx="387">
                  <c:v>40</c:v>
                </c:pt>
                <c:pt idx="388">
                  <c:v>40</c:v>
                </c:pt>
                <c:pt idx="389">
                  <c:v>40</c:v>
                </c:pt>
                <c:pt idx="390">
                  <c:v>40</c:v>
                </c:pt>
                <c:pt idx="391">
                  <c:v>40</c:v>
                </c:pt>
                <c:pt idx="392">
                  <c:v>40</c:v>
                </c:pt>
                <c:pt idx="393">
                  <c:v>40</c:v>
                </c:pt>
                <c:pt idx="394">
                  <c:v>40</c:v>
                </c:pt>
                <c:pt idx="395">
                  <c:v>40</c:v>
                </c:pt>
                <c:pt idx="396">
                  <c:v>40</c:v>
                </c:pt>
                <c:pt idx="397">
                  <c:v>40</c:v>
                </c:pt>
                <c:pt idx="398">
                  <c:v>40</c:v>
                </c:pt>
                <c:pt idx="399">
                  <c:v>40</c:v>
                </c:pt>
                <c:pt idx="400">
                  <c:v>40</c:v>
                </c:pt>
                <c:pt idx="401">
                  <c:v>40</c:v>
                </c:pt>
                <c:pt idx="402">
                  <c:v>40</c:v>
                </c:pt>
                <c:pt idx="403">
                  <c:v>40</c:v>
                </c:pt>
                <c:pt idx="404">
                  <c:v>40</c:v>
                </c:pt>
                <c:pt idx="405">
                  <c:v>40</c:v>
                </c:pt>
                <c:pt idx="406">
                  <c:v>40</c:v>
                </c:pt>
                <c:pt idx="407">
                  <c:v>40</c:v>
                </c:pt>
                <c:pt idx="408">
                  <c:v>40</c:v>
                </c:pt>
                <c:pt idx="409">
                  <c:v>40</c:v>
                </c:pt>
                <c:pt idx="410">
                  <c:v>40</c:v>
                </c:pt>
                <c:pt idx="411">
                  <c:v>40</c:v>
                </c:pt>
                <c:pt idx="412">
                  <c:v>40</c:v>
                </c:pt>
                <c:pt idx="413">
                  <c:v>40</c:v>
                </c:pt>
                <c:pt idx="414">
                  <c:v>40</c:v>
                </c:pt>
                <c:pt idx="415">
                  <c:v>40</c:v>
                </c:pt>
                <c:pt idx="416">
                  <c:v>40</c:v>
                </c:pt>
                <c:pt idx="417">
                  <c:v>40</c:v>
                </c:pt>
                <c:pt idx="418">
                  <c:v>40</c:v>
                </c:pt>
                <c:pt idx="419">
                  <c:v>40</c:v>
                </c:pt>
                <c:pt idx="420">
                  <c:v>40</c:v>
                </c:pt>
                <c:pt idx="421">
                  <c:v>40</c:v>
                </c:pt>
                <c:pt idx="422">
                  <c:v>40</c:v>
                </c:pt>
                <c:pt idx="423">
                  <c:v>40</c:v>
                </c:pt>
                <c:pt idx="424">
                  <c:v>40</c:v>
                </c:pt>
                <c:pt idx="425">
                  <c:v>40</c:v>
                </c:pt>
                <c:pt idx="426">
                  <c:v>40</c:v>
                </c:pt>
                <c:pt idx="427">
                  <c:v>40</c:v>
                </c:pt>
                <c:pt idx="428">
                  <c:v>40</c:v>
                </c:pt>
                <c:pt idx="429">
                  <c:v>40</c:v>
                </c:pt>
                <c:pt idx="430">
                  <c:v>40</c:v>
                </c:pt>
                <c:pt idx="431">
                  <c:v>40</c:v>
                </c:pt>
                <c:pt idx="432">
                  <c:v>40</c:v>
                </c:pt>
                <c:pt idx="433">
                  <c:v>40</c:v>
                </c:pt>
                <c:pt idx="434">
                  <c:v>40</c:v>
                </c:pt>
                <c:pt idx="435">
                  <c:v>40</c:v>
                </c:pt>
                <c:pt idx="436">
                  <c:v>40</c:v>
                </c:pt>
                <c:pt idx="437">
                  <c:v>40</c:v>
                </c:pt>
                <c:pt idx="438">
                  <c:v>40</c:v>
                </c:pt>
                <c:pt idx="439">
                  <c:v>40</c:v>
                </c:pt>
                <c:pt idx="440">
                  <c:v>40</c:v>
                </c:pt>
                <c:pt idx="441">
                  <c:v>40</c:v>
                </c:pt>
                <c:pt idx="442">
                  <c:v>40</c:v>
                </c:pt>
                <c:pt idx="443">
                  <c:v>40</c:v>
                </c:pt>
                <c:pt idx="444">
                  <c:v>40</c:v>
                </c:pt>
                <c:pt idx="445">
                  <c:v>40</c:v>
                </c:pt>
                <c:pt idx="446">
                  <c:v>40</c:v>
                </c:pt>
                <c:pt idx="447">
                  <c:v>40</c:v>
                </c:pt>
                <c:pt idx="448">
                  <c:v>40</c:v>
                </c:pt>
                <c:pt idx="449">
                  <c:v>40</c:v>
                </c:pt>
                <c:pt idx="450">
                  <c:v>40</c:v>
                </c:pt>
                <c:pt idx="451">
                  <c:v>40</c:v>
                </c:pt>
                <c:pt idx="452">
                  <c:v>40</c:v>
                </c:pt>
                <c:pt idx="453">
                  <c:v>40</c:v>
                </c:pt>
                <c:pt idx="454">
                  <c:v>40</c:v>
                </c:pt>
                <c:pt idx="455">
                  <c:v>40</c:v>
                </c:pt>
                <c:pt idx="456">
                  <c:v>40</c:v>
                </c:pt>
                <c:pt idx="457">
                  <c:v>40</c:v>
                </c:pt>
                <c:pt idx="458">
                  <c:v>40</c:v>
                </c:pt>
                <c:pt idx="459">
                  <c:v>40</c:v>
                </c:pt>
                <c:pt idx="460">
                  <c:v>40</c:v>
                </c:pt>
                <c:pt idx="461">
                  <c:v>40</c:v>
                </c:pt>
                <c:pt idx="462">
                  <c:v>40</c:v>
                </c:pt>
                <c:pt idx="463">
                  <c:v>40</c:v>
                </c:pt>
                <c:pt idx="464">
                  <c:v>40</c:v>
                </c:pt>
                <c:pt idx="465">
                  <c:v>40</c:v>
                </c:pt>
                <c:pt idx="466">
                  <c:v>40</c:v>
                </c:pt>
                <c:pt idx="467">
                  <c:v>40</c:v>
                </c:pt>
                <c:pt idx="468">
                  <c:v>40</c:v>
                </c:pt>
                <c:pt idx="469">
                  <c:v>40</c:v>
                </c:pt>
                <c:pt idx="470">
                  <c:v>40</c:v>
                </c:pt>
                <c:pt idx="471">
                  <c:v>40</c:v>
                </c:pt>
                <c:pt idx="472">
                  <c:v>40</c:v>
                </c:pt>
                <c:pt idx="473">
                  <c:v>40</c:v>
                </c:pt>
                <c:pt idx="474">
                  <c:v>40</c:v>
                </c:pt>
                <c:pt idx="475">
                  <c:v>40</c:v>
                </c:pt>
                <c:pt idx="476">
                  <c:v>40</c:v>
                </c:pt>
                <c:pt idx="477">
                  <c:v>40</c:v>
                </c:pt>
                <c:pt idx="478">
                  <c:v>40</c:v>
                </c:pt>
                <c:pt idx="479">
                  <c:v>40</c:v>
                </c:pt>
                <c:pt idx="480">
                  <c:v>40</c:v>
                </c:pt>
                <c:pt idx="481">
                  <c:v>40</c:v>
                </c:pt>
                <c:pt idx="482">
                  <c:v>40</c:v>
                </c:pt>
                <c:pt idx="483">
                  <c:v>40</c:v>
                </c:pt>
                <c:pt idx="484">
                  <c:v>40</c:v>
                </c:pt>
                <c:pt idx="485">
                  <c:v>40</c:v>
                </c:pt>
                <c:pt idx="486">
                  <c:v>40</c:v>
                </c:pt>
                <c:pt idx="487">
                  <c:v>40</c:v>
                </c:pt>
                <c:pt idx="488">
                  <c:v>40</c:v>
                </c:pt>
                <c:pt idx="489">
                  <c:v>40</c:v>
                </c:pt>
                <c:pt idx="490">
                  <c:v>40</c:v>
                </c:pt>
                <c:pt idx="491">
                  <c:v>40</c:v>
                </c:pt>
                <c:pt idx="492">
                  <c:v>40</c:v>
                </c:pt>
                <c:pt idx="493">
                  <c:v>40</c:v>
                </c:pt>
                <c:pt idx="494">
                  <c:v>40</c:v>
                </c:pt>
                <c:pt idx="495">
                  <c:v>40</c:v>
                </c:pt>
                <c:pt idx="496">
                  <c:v>40</c:v>
                </c:pt>
                <c:pt idx="497">
                  <c:v>40</c:v>
                </c:pt>
                <c:pt idx="498">
                  <c:v>40</c:v>
                </c:pt>
                <c:pt idx="499">
                  <c:v>40</c:v>
                </c:pt>
                <c:pt idx="500">
                  <c:v>40</c:v>
                </c:pt>
                <c:pt idx="501">
                  <c:v>40</c:v>
                </c:pt>
                <c:pt idx="502">
                  <c:v>40</c:v>
                </c:pt>
                <c:pt idx="503">
                  <c:v>40</c:v>
                </c:pt>
                <c:pt idx="504">
                  <c:v>40</c:v>
                </c:pt>
                <c:pt idx="505">
                  <c:v>40</c:v>
                </c:pt>
                <c:pt idx="506">
                  <c:v>40</c:v>
                </c:pt>
                <c:pt idx="507">
                  <c:v>40</c:v>
                </c:pt>
                <c:pt idx="508">
                  <c:v>40</c:v>
                </c:pt>
                <c:pt idx="509">
                  <c:v>40</c:v>
                </c:pt>
                <c:pt idx="510">
                  <c:v>40</c:v>
                </c:pt>
                <c:pt idx="511">
                  <c:v>40</c:v>
                </c:pt>
                <c:pt idx="512">
                  <c:v>40</c:v>
                </c:pt>
                <c:pt idx="513">
                  <c:v>40</c:v>
                </c:pt>
                <c:pt idx="514">
                  <c:v>40</c:v>
                </c:pt>
                <c:pt idx="515">
                  <c:v>40</c:v>
                </c:pt>
                <c:pt idx="516">
                  <c:v>40</c:v>
                </c:pt>
                <c:pt idx="517">
                  <c:v>40</c:v>
                </c:pt>
                <c:pt idx="518">
                  <c:v>40</c:v>
                </c:pt>
                <c:pt idx="519">
                  <c:v>40</c:v>
                </c:pt>
                <c:pt idx="520">
                  <c:v>40</c:v>
                </c:pt>
                <c:pt idx="521">
                  <c:v>40</c:v>
                </c:pt>
                <c:pt idx="522">
                  <c:v>40</c:v>
                </c:pt>
                <c:pt idx="523">
                  <c:v>40</c:v>
                </c:pt>
                <c:pt idx="524">
                  <c:v>40</c:v>
                </c:pt>
                <c:pt idx="525">
                  <c:v>40</c:v>
                </c:pt>
                <c:pt idx="526">
                  <c:v>40</c:v>
                </c:pt>
                <c:pt idx="527">
                  <c:v>40</c:v>
                </c:pt>
                <c:pt idx="528">
                  <c:v>40</c:v>
                </c:pt>
                <c:pt idx="529">
                  <c:v>40</c:v>
                </c:pt>
                <c:pt idx="530">
                  <c:v>40</c:v>
                </c:pt>
                <c:pt idx="531">
                  <c:v>40</c:v>
                </c:pt>
                <c:pt idx="532">
                  <c:v>40</c:v>
                </c:pt>
                <c:pt idx="533">
                  <c:v>40</c:v>
                </c:pt>
                <c:pt idx="534">
                  <c:v>40</c:v>
                </c:pt>
                <c:pt idx="535">
                  <c:v>40</c:v>
                </c:pt>
                <c:pt idx="536">
                  <c:v>40</c:v>
                </c:pt>
                <c:pt idx="537">
                  <c:v>40</c:v>
                </c:pt>
                <c:pt idx="538">
                  <c:v>40</c:v>
                </c:pt>
                <c:pt idx="539">
                  <c:v>40</c:v>
                </c:pt>
                <c:pt idx="540">
                  <c:v>40</c:v>
                </c:pt>
                <c:pt idx="541">
                  <c:v>40</c:v>
                </c:pt>
                <c:pt idx="542">
                  <c:v>40</c:v>
                </c:pt>
                <c:pt idx="543">
                  <c:v>40</c:v>
                </c:pt>
                <c:pt idx="544">
                  <c:v>40</c:v>
                </c:pt>
                <c:pt idx="545">
                  <c:v>40</c:v>
                </c:pt>
                <c:pt idx="546">
                  <c:v>40</c:v>
                </c:pt>
                <c:pt idx="547">
                  <c:v>40</c:v>
                </c:pt>
                <c:pt idx="548">
                  <c:v>40</c:v>
                </c:pt>
                <c:pt idx="549">
                  <c:v>40</c:v>
                </c:pt>
                <c:pt idx="550">
                  <c:v>40</c:v>
                </c:pt>
                <c:pt idx="551">
                  <c:v>40</c:v>
                </c:pt>
                <c:pt idx="552">
                  <c:v>40</c:v>
                </c:pt>
                <c:pt idx="553">
                  <c:v>40</c:v>
                </c:pt>
                <c:pt idx="554">
                  <c:v>40</c:v>
                </c:pt>
                <c:pt idx="555">
                  <c:v>40</c:v>
                </c:pt>
                <c:pt idx="556">
                  <c:v>40</c:v>
                </c:pt>
                <c:pt idx="557">
                  <c:v>40</c:v>
                </c:pt>
                <c:pt idx="558">
                  <c:v>40</c:v>
                </c:pt>
                <c:pt idx="559">
                  <c:v>40</c:v>
                </c:pt>
                <c:pt idx="560">
                  <c:v>40</c:v>
                </c:pt>
                <c:pt idx="561">
                  <c:v>40</c:v>
                </c:pt>
                <c:pt idx="562">
                  <c:v>40</c:v>
                </c:pt>
                <c:pt idx="563">
                  <c:v>40</c:v>
                </c:pt>
                <c:pt idx="564">
                  <c:v>40</c:v>
                </c:pt>
                <c:pt idx="565">
                  <c:v>40</c:v>
                </c:pt>
                <c:pt idx="566">
                  <c:v>40</c:v>
                </c:pt>
                <c:pt idx="567">
                  <c:v>40</c:v>
                </c:pt>
                <c:pt idx="568">
                  <c:v>40</c:v>
                </c:pt>
                <c:pt idx="569">
                  <c:v>40</c:v>
                </c:pt>
                <c:pt idx="570">
                  <c:v>40</c:v>
                </c:pt>
                <c:pt idx="571">
                  <c:v>40</c:v>
                </c:pt>
                <c:pt idx="572">
                  <c:v>40</c:v>
                </c:pt>
                <c:pt idx="573">
                  <c:v>40</c:v>
                </c:pt>
                <c:pt idx="574">
                  <c:v>40</c:v>
                </c:pt>
                <c:pt idx="575">
                  <c:v>40</c:v>
                </c:pt>
                <c:pt idx="576">
                  <c:v>40</c:v>
                </c:pt>
                <c:pt idx="577">
                  <c:v>40</c:v>
                </c:pt>
                <c:pt idx="578">
                  <c:v>40</c:v>
                </c:pt>
                <c:pt idx="579">
                  <c:v>40</c:v>
                </c:pt>
                <c:pt idx="580">
                  <c:v>40</c:v>
                </c:pt>
                <c:pt idx="581">
                  <c:v>40</c:v>
                </c:pt>
                <c:pt idx="582">
                  <c:v>40</c:v>
                </c:pt>
                <c:pt idx="583">
                  <c:v>40</c:v>
                </c:pt>
                <c:pt idx="584">
                  <c:v>40</c:v>
                </c:pt>
                <c:pt idx="585">
                  <c:v>40</c:v>
                </c:pt>
                <c:pt idx="586">
                  <c:v>40</c:v>
                </c:pt>
                <c:pt idx="587">
                  <c:v>40</c:v>
                </c:pt>
                <c:pt idx="588">
                  <c:v>40</c:v>
                </c:pt>
                <c:pt idx="589">
                  <c:v>40</c:v>
                </c:pt>
                <c:pt idx="590">
                  <c:v>40</c:v>
                </c:pt>
                <c:pt idx="591">
                  <c:v>40</c:v>
                </c:pt>
                <c:pt idx="592">
                  <c:v>40</c:v>
                </c:pt>
                <c:pt idx="593">
                  <c:v>40</c:v>
                </c:pt>
                <c:pt idx="594">
                  <c:v>40</c:v>
                </c:pt>
                <c:pt idx="595">
                  <c:v>40</c:v>
                </c:pt>
                <c:pt idx="596">
                  <c:v>40</c:v>
                </c:pt>
                <c:pt idx="597">
                  <c:v>40</c:v>
                </c:pt>
                <c:pt idx="598">
                  <c:v>40</c:v>
                </c:pt>
                <c:pt idx="599">
                  <c:v>40</c:v>
                </c:pt>
                <c:pt idx="600">
                  <c:v>40</c:v>
                </c:pt>
                <c:pt idx="601">
                  <c:v>40</c:v>
                </c:pt>
                <c:pt idx="602">
                  <c:v>40</c:v>
                </c:pt>
                <c:pt idx="603">
                  <c:v>40</c:v>
                </c:pt>
                <c:pt idx="604">
                  <c:v>40</c:v>
                </c:pt>
                <c:pt idx="605">
                  <c:v>40</c:v>
                </c:pt>
                <c:pt idx="606">
                  <c:v>40</c:v>
                </c:pt>
                <c:pt idx="607">
                  <c:v>40</c:v>
                </c:pt>
                <c:pt idx="608">
                  <c:v>40</c:v>
                </c:pt>
                <c:pt idx="609">
                  <c:v>40</c:v>
                </c:pt>
                <c:pt idx="610">
                  <c:v>40</c:v>
                </c:pt>
                <c:pt idx="611">
                  <c:v>40</c:v>
                </c:pt>
                <c:pt idx="612">
                  <c:v>40</c:v>
                </c:pt>
                <c:pt idx="613">
                  <c:v>40</c:v>
                </c:pt>
                <c:pt idx="614">
                  <c:v>40</c:v>
                </c:pt>
                <c:pt idx="615">
                  <c:v>40</c:v>
                </c:pt>
                <c:pt idx="616">
                  <c:v>40</c:v>
                </c:pt>
                <c:pt idx="617">
                  <c:v>40</c:v>
                </c:pt>
                <c:pt idx="618">
                  <c:v>40</c:v>
                </c:pt>
                <c:pt idx="619">
                  <c:v>40</c:v>
                </c:pt>
                <c:pt idx="620">
                  <c:v>40</c:v>
                </c:pt>
                <c:pt idx="621">
                  <c:v>40</c:v>
                </c:pt>
                <c:pt idx="622">
                  <c:v>40</c:v>
                </c:pt>
                <c:pt idx="623">
                  <c:v>40</c:v>
                </c:pt>
                <c:pt idx="624">
                  <c:v>40</c:v>
                </c:pt>
                <c:pt idx="625">
                  <c:v>40</c:v>
                </c:pt>
                <c:pt idx="626">
                  <c:v>40</c:v>
                </c:pt>
                <c:pt idx="627">
                  <c:v>40</c:v>
                </c:pt>
                <c:pt idx="628">
                  <c:v>40</c:v>
                </c:pt>
                <c:pt idx="629">
                  <c:v>40</c:v>
                </c:pt>
                <c:pt idx="630">
                  <c:v>40</c:v>
                </c:pt>
                <c:pt idx="631">
                  <c:v>40</c:v>
                </c:pt>
                <c:pt idx="632">
                  <c:v>40</c:v>
                </c:pt>
                <c:pt idx="633">
                  <c:v>40</c:v>
                </c:pt>
                <c:pt idx="634">
                  <c:v>40</c:v>
                </c:pt>
                <c:pt idx="635">
                  <c:v>40</c:v>
                </c:pt>
                <c:pt idx="636">
                  <c:v>40</c:v>
                </c:pt>
                <c:pt idx="637">
                  <c:v>40</c:v>
                </c:pt>
                <c:pt idx="638">
                  <c:v>40</c:v>
                </c:pt>
                <c:pt idx="639">
                  <c:v>40</c:v>
                </c:pt>
                <c:pt idx="640">
                  <c:v>40</c:v>
                </c:pt>
                <c:pt idx="641">
                  <c:v>40</c:v>
                </c:pt>
                <c:pt idx="642">
                  <c:v>40</c:v>
                </c:pt>
                <c:pt idx="643">
                  <c:v>40</c:v>
                </c:pt>
                <c:pt idx="644">
                  <c:v>40</c:v>
                </c:pt>
                <c:pt idx="645">
                  <c:v>40</c:v>
                </c:pt>
                <c:pt idx="646">
                  <c:v>40</c:v>
                </c:pt>
                <c:pt idx="647">
                  <c:v>40</c:v>
                </c:pt>
                <c:pt idx="648">
                  <c:v>40</c:v>
                </c:pt>
                <c:pt idx="649">
                  <c:v>40</c:v>
                </c:pt>
                <c:pt idx="650">
                  <c:v>40</c:v>
                </c:pt>
                <c:pt idx="651">
                  <c:v>40</c:v>
                </c:pt>
                <c:pt idx="652">
                  <c:v>40</c:v>
                </c:pt>
                <c:pt idx="653">
                  <c:v>40</c:v>
                </c:pt>
                <c:pt idx="654">
                  <c:v>40</c:v>
                </c:pt>
                <c:pt idx="655">
                  <c:v>40</c:v>
                </c:pt>
                <c:pt idx="656">
                  <c:v>40</c:v>
                </c:pt>
                <c:pt idx="657">
                  <c:v>40</c:v>
                </c:pt>
                <c:pt idx="658">
                  <c:v>40</c:v>
                </c:pt>
                <c:pt idx="659">
                  <c:v>40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4C20-4780-85FC-7CE4F434CBDD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1055268768"/>
        <c:axId val="1182888048"/>
      </c:lineChart>
      <c:catAx>
        <c:axId val="1055268768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1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effectLst/>
                    <a:latin typeface="Times New Roman" panose="02020603050405020304" pitchFamily="18" charset="0"/>
                    <a:ea typeface="+mn-ea"/>
                    <a:cs typeface="Times New Roman" panose="02020603050405020304" pitchFamily="18" charset="0"/>
                  </a:defRPr>
                </a:pPr>
                <a:r>
                  <a:rPr lang="en-US" sz="1100">
                    <a:effectLst/>
                    <a:latin typeface="Times New Roman" panose="02020603050405020304" pitchFamily="18" charset="0"/>
                    <a:cs typeface="Times New Roman" panose="02020603050405020304" pitchFamily="18" charset="0"/>
                  </a:rPr>
                  <a:t>t</a:t>
                </a:r>
                <a:endParaRPr lang="ru-RU" sz="1100">
                  <a:effectLst/>
                  <a:latin typeface="Times New Roman" panose="02020603050405020304" pitchFamily="18" charset="0"/>
                  <a:cs typeface="Times New Roman" panose="02020603050405020304" pitchFamily="18" charset="0"/>
                </a:endParaRPr>
              </a:p>
            </c:rich>
          </c:tx>
          <c:layout>
            <c:manualLayout>
              <c:xMode val="edge"/>
              <c:yMode val="edge"/>
              <c:x val="0.87328593988208114"/>
              <c:y val="0.52219889180519097"/>
            </c:manualLayout>
          </c:layout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1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effectLst/>
                  <a:latin typeface="Times New Roman" panose="02020603050405020304" pitchFamily="18" charset="0"/>
                  <a:ea typeface="+mn-ea"/>
                  <a:cs typeface="Times New Roman" panose="02020603050405020304" pitchFamily="18" charset="0"/>
                </a:defRPr>
              </a:pPr>
              <a:endParaRPr lang="ru-RU"/>
            </a:p>
          </c:txPr>
        </c:title>
        <c:numFmt formatCode="General" sourceLinked="1"/>
        <c:majorTickMark val="none"/>
        <c:minorTickMark val="none"/>
        <c:tickLblPos val="none"/>
        <c:spPr>
          <a:noFill/>
          <a:ln w="19050" cap="flat" cmpd="sng" algn="ctr">
            <a:solidFill>
              <a:schemeClr val="tx1"/>
            </a:solidFill>
            <a:round/>
            <a:tailEnd type="arrow"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1182888048"/>
        <c:crosses val="autoZero"/>
        <c:auto val="1"/>
        <c:lblAlgn val="ctr"/>
        <c:lblOffset val="100"/>
        <c:noMultiLvlLbl val="0"/>
      </c:catAx>
      <c:valAx>
        <c:axId val="1182888048"/>
        <c:scaling>
          <c:orientation val="minMax"/>
        </c:scaling>
        <c:delete val="0"/>
        <c:axPos val="l"/>
        <c:title>
          <c:tx>
            <c:rich>
              <a:bodyPr rot="0" spcFirstLastPara="1" vertOverflow="ellipsis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1100">
                    <a:latin typeface="Times New Roman" panose="02020603050405020304" pitchFamily="18" charset="0"/>
                    <a:cs typeface="Times New Roman" panose="02020603050405020304" pitchFamily="18" charset="0"/>
                  </a:rPr>
                  <a:t>U(I)</a:t>
                </a:r>
                <a:endParaRPr lang="ru-RU" sz="1100">
                  <a:latin typeface="Times New Roman" panose="02020603050405020304" pitchFamily="18" charset="0"/>
                  <a:cs typeface="Times New Roman" panose="02020603050405020304" pitchFamily="18" charset="0"/>
                </a:endParaRPr>
              </a:p>
            </c:rich>
          </c:tx>
          <c:layout>
            <c:manualLayout>
              <c:xMode val="edge"/>
              <c:yMode val="edge"/>
              <c:x val="9.7154753643303258E-3"/>
              <c:y val="4.5347039953339184E-2"/>
            </c:manualLayout>
          </c:layout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ru-RU"/>
            </a:p>
          </c:txPr>
        </c:title>
        <c:numFmt formatCode="General" sourceLinked="1"/>
        <c:majorTickMark val="none"/>
        <c:minorTickMark val="none"/>
        <c:tickLblPos val="none"/>
        <c:spPr>
          <a:noFill/>
          <a:ln w="19050">
            <a:solidFill>
              <a:schemeClr val="tx1"/>
            </a:solidFill>
            <a:tailEnd type="arrow"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1055268768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r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05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Times New Roman" panose="02020603050405020304" pitchFamily="18" charset="0"/>
              <a:ea typeface="+mn-ea"/>
              <a:cs typeface="Times New Roman" panose="02020603050405020304" pitchFamily="18" charset="0"/>
            </a:defRPr>
          </a:pPr>
          <a:endParaRPr lang="ru-RU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ru-RU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20">
  <a:schemeClr val="dk1"/>
  <cs:variation>
    <a:tint val="88500"/>
  </cs:variation>
  <cs:variation>
    <a:tint val="55000"/>
  </cs:variation>
  <cs:variation>
    <a:tint val="75000"/>
  </cs:variation>
  <cs:variation>
    <a:tint val="98500"/>
  </cs:variation>
  <cs:variation>
    <a:tint val="30000"/>
  </cs:variation>
  <cs:variation>
    <a:tint val="60000"/>
  </cs:variation>
  <cs:variation>
    <a:tint val="8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20">
  <a:schemeClr val="dk1"/>
  <cs:variation>
    <a:tint val="88500"/>
  </cs:variation>
  <cs:variation>
    <a:tint val="55000"/>
  </cs:variation>
  <cs:variation>
    <a:tint val="75000"/>
  </cs:variation>
  <cs:variation>
    <a:tint val="98500"/>
  </cs:variation>
  <cs:variation>
    <a:tint val="30000"/>
  </cs:variation>
  <cs:variation>
    <a:tint val="60000"/>
  </cs:variation>
  <cs:variation>
    <a:tint val="80000"/>
  </cs:variation>
</cs:colorStyle>
</file>

<file path=word/charts/colors3.xml><?xml version="1.0" encoding="utf-8"?>
<cs:colorStyle xmlns:cs="http://schemas.microsoft.com/office/drawing/2012/chartStyle" xmlns:a="http://schemas.openxmlformats.org/drawingml/2006/main" meth="cycle" id="20">
  <a:schemeClr val="dk1"/>
  <cs:variation>
    <a:tint val="88500"/>
  </cs:variation>
  <cs:variation>
    <a:tint val="55000"/>
  </cs:variation>
  <cs:variation>
    <a:tint val="75000"/>
  </cs:variation>
  <cs:variation>
    <a:tint val="98500"/>
  </cs:variation>
  <cs:variation>
    <a:tint val="30000"/>
  </cs:variation>
  <cs:variation>
    <a:tint val="60000"/>
  </cs:variation>
  <cs:variation>
    <a:tint val="80000"/>
  </cs:variation>
</cs:colorStyle>
</file>

<file path=word/charts/colors4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5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343">
  <cs:axisTitle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12700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2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3">
      <cs:styleClr val="auto"/>
    </cs:fillRef>
    <cs:effectRef idx="3"/>
    <cs:fontRef idx="minor">
      <a:schemeClr val="tx1"/>
    </cs:fontRef>
  </cs:dataPoint>
  <cs:dataPoint3D>
    <cs:lnRef idx="0"/>
    <cs:fillRef idx="3">
      <cs:styleClr val="auto"/>
    </cs:fillRef>
    <cs:effectRef idx="3"/>
    <cs:fontRef idx="minor">
      <a:schemeClr val="tx1"/>
    </cs:fontRef>
  </cs:dataPoint3D>
  <cs:dataPointLine>
    <cs:lnRef idx="0">
      <cs:styleClr val="auto"/>
    </cs:lnRef>
    <cs:fillRef idx="3"/>
    <cs:effectRef idx="3"/>
    <cs:fontRef idx="minor">
      <a:schemeClr val="tx1"/>
    </cs:fontRef>
    <cs:spPr>
      <a:ln w="952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3">
      <cs:styleClr val="auto"/>
    </cs:fillRef>
    <cs:effectRef idx="3"/>
    <cs:fontRef idx="minor">
      <a:schemeClr val="tx1"/>
    </cs:fontRef>
    <cs:spPr>
      <a:ln w="9525" cap="rnd">
        <a:solidFill>
          <a:schemeClr val="phClr"/>
        </a:solidFill>
        <a:round/>
      </a:ln>
    </cs:spPr>
  </cs:dataPointMarker>
  <cs:dataPointMarkerLayout symbol="circle" size="6"/>
  <cs:dataPointWireframe>
    <cs:lnRef idx="0">
      <cs:styleClr val="auto"/>
    </cs:lnRef>
    <cs:fillRef idx="3"/>
    <cs:effectRef idx="3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lt1"/>
    </cs:fontRef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>
    <cs:lnRef idx="0"/>
    <cs:fillRef idx="0"/>
    <cs:effectRef idx="0"/>
    <cs:fontRef idx="minor">
      <a:schemeClr val="lt1"/>
    </cs:fontRef>
  </cs:plotArea>
  <cs:plotArea3D>
    <cs:lnRef idx="0"/>
    <cs:fillRef idx="0"/>
    <cs:effectRef idx="0"/>
    <cs:fontRef idx="minor">
      <a:schemeClr val="lt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spPr>
      <a:ln w="12700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600" b="1" kern="1200" baseline="0"/>
  </cs:title>
  <cs:trendline>
    <cs:lnRef idx="0">
      <cs:styleClr val="auto"/>
    </cs:lnRef>
    <cs:fillRef idx="0"/>
    <cs:effectRef idx="0"/>
    <cs:fontRef idx="minor">
      <a:schemeClr val="lt1"/>
    </cs:fontRef>
    <cs:spPr>
      <a:ln w="19050" cap="rnd">
        <a:solidFill>
          <a:schemeClr val="phClr"/>
        </a:solidFill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lt1"/>
    </cs:fontRef>
  </cs:wall>
</cs:chartStyle>
</file>

<file path=word/charts/style2.xml><?xml version="1.0" encoding="utf-8"?>
<cs:chartStyle xmlns:cs="http://schemas.microsoft.com/office/drawing/2012/chartStyle" xmlns:a="http://schemas.openxmlformats.org/drawingml/2006/main" id="343">
  <cs:axisTitle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12700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2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3">
      <cs:styleClr val="auto"/>
    </cs:fillRef>
    <cs:effectRef idx="3"/>
    <cs:fontRef idx="minor">
      <a:schemeClr val="tx1"/>
    </cs:fontRef>
  </cs:dataPoint>
  <cs:dataPoint3D>
    <cs:lnRef idx="0"/>
    <cs:fillRef idx="3">
      <cs:styleClr val="auto"/>
    </cs:fillRef>
    <cs:effectRef idx="3"/>
    <cs:fontRef idx="minor">
      <a:schemeClr val="tx1"/>
    </cs:fontRef>
  </cs:dataPoint3D>
  <cs:dataPointLine>
    <cs:lnRef idx="0">
      <cs:styleClr val="auto"/>
    </cs:lnRef>
    <cs:fillRef idx="3"/>
    <cs:effectRef idx="3"/>
    <cs:fontRef idx="minor">
      <a:schemeClr val="tx1"/>
    </cs:fontRef>
    <cs:spPr>
      <a:ln w="952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3">
      <cs:styleClr val="auto"/>
    </cs:fillRef>
    <cs:effectRef idx="3"/>
    <cs:fontRef idx="minor">
      <a:schemeClr val="tx1"/>
    </cs:fontRef>
    <cs:spPr>
      <a:ln w="9525" cap="rnd">
        <a:solidFill>
          <a:schemeClr val="phClr"/>
        </a:solidFill>
        <a:round/>
      </a:ln>
    </cs:spPr>
  </cs:dataPointMarker>
  <cs:dataPointMarkerLayout symbol="circle" size="6"/>
  <cs:dataPointWireframe>
    <cs:lnRef idx="0">
      <cs:styleClr val="auto"/>
    </cs:lnRef>
    <cs:fillRef idx="3"/>
    <cs:effectRef idx="3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lt1"/>
    </cs:fontRef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>
    <cs:lnRef idx="0"/>
    <cs:fillRef idx="0"/>
    <cs:effectRef idx="0"/>
    <cs:fontRef idx="minor">
      <a:schemeClr val="lt1"/>
    </cs:fontRef>
  </cs:plotArea>
  <cs:plotArea3D>
    <cs:lnRef idx="0"/>
    <cs:fillRef idx="0"/>
    <cs:effectRef idx="0"/>
    <cs:fontRef idx="minor">
      <a:schemeClr val="lt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spPr>
      <a:ln w="12700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600" b="1" kern="1200" baseline="0"/>
  </cs:title>
  <cs:trendline>
    <cs:lnRef idx="0">
      <cs:styleClr val="auto"/>
    </cs:lnRef>
    <cs:fillRef idx="0"/>
    <cs:effectRef idx="0"/>
    <cs:fontRef idx="minor">
      <a:schemeClr val="lt1"/>
    </cs:fontRef>
    <cs:spPr>
      <a:ln w="19050" cap="rnd">
        <a:solidFill>
          <a:schemeClr val="phClr"/>
        </a:solidFill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lt1"/>
    </cs:fontRef>
  </cs:wall>
</cs:chartStyle>
</file>

<file path=word/charts/style3.xml><?xml version="1.0" encoding="utf-8"?>
<cs:chartStyle xmlns:cs="http://schemas.microsoft.com/office/drawing/2012/chartStyle" xmlns:a="http://schemas.openxmlformats.org/drawingml/2006/main" id="343">
  <cs:axisTitle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12700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2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3">
      <cs:styleClr val="auto"/>
    </cs:fillRef>
    <cs:effectRef idx="3"/>
    <cs:fontRef idx="minor">
      <a:schemeClr val="tx1"/>
    </cs:fontRef>
  </cs:dataPoint>
  <cs:dataPoint3D>
    <cs:lnRef idx="0"/>
    <cs:fillRef idx="3">
      <cs:styleClr val="auto"/>
    </cs:fillRef>
    <cs:effectRef idx="3"/>
    <cs:fontRef idx="minor">
      <a:schemeClr val="tx1"/>
    </cs:fontRef>
  </cs:dataPoint3D>
  <cs:dataPointLine>
    <cs:lnRef idx="0">
      <cs:styleClr val="auto"/>
    </cs:lnRef>
    <cs:fillRef idx="3"/>
    <cs:effectRef idx="3"/>
    <cs:fontRef idx="minor">
      <a:schemeClr val="tx1"/>
    </cs:fontRef>
    <cs:spPr>
      <a:ln w="952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3">
      <cs:styleClr val="auto"/>
    </cs:fillRef>
    <cs:effectRef idx="3"/>
    <cs:fontRef idx="minor">
      <a:schemeClr val="tx1"/>
    </cs:fontRef>
    <cs:spPr>
      <a:ln w="9525" cap="rnd">
        <a:solidFill>
          <a:schemeClr val="phClr"/>
        </a:solidFill>
        <a:round/>
      </a:ln>
    </cs:spPr>
  </cs:dataPointMarker>
  <cs:dataPointMarkerLayout symbol="circle" size="6"/>
  <cs:dataPointWireframe>
    <cs:lnRef idx="0">
      <cs:styleClr val="auto"/>
    </cs:lnRef>
    <cs:fillRef idx="3"/>
    <cs:effectRef idx="3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lt1"/>
    </cs:fontRef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>
    <cs:lnRef idx="0"/>
    <cs:fillRef idx="0"/>
    <cs:effectRef idx="0"/>
    <cs:fontRef idx="minor">
      <a:schemeClr val="lt1"/>
    </cs:fontRef>
  </cs:plotArea>
  <cs:plotArea3D>
    <cs:lnRef idx="0"/>
    <cs:fillRef idx="0"/>
    <cs:effectRef idx="0"/>
    <cs:fontRef idx="minor">
      <a:schemeClr val="lt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spPr>
      <a:ln w="12700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600" b="1" kern="1200" baseline="0"/>
  </cs:title>
  <cs:trendline>
    <cs:lnRef idx="0">
      <cs:styleClr val="auto"/>
    </cs:lnRef>
    <cs:fillRef idx="0"/>
    <cs:effectRef idx="0"/>
    <cs:fontRef idx="minor">
      <a:schemeClr val="lt1"/>
    </cs:fontRef>
    <cs:spPr>
      <a:ln w="19050" cap="rnd">
        <a:solidFill>
          <a:schemeClr val="phClr"/>
        </a:solidFill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lt1"/>
    </cs:fontRef>
  </cs:wall>
</cs:chartStyle>
</file>

<file path=word/charts/style4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5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8D2192B-1CFD-4941-A0CA-8579F0095F8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956</TotalTime>
  <Pages>1</Pages>
  <Words>2950</Words>
  <Characters>16816</Characters>
  <Application>Microsoft Office Word</Application>
  <DocSecurity>0</DocSecurity>
  <Lines>140</Lines>
  <Paragraphs>39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19727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Анвар Р. Шарифзянов</dc:creator>
  <cp:keywords/>
  <dc:description/>
  <cp:lastModifiedBy>Данил Ахатов</cp:lastModifiedBy>
  <cp:revision>44</cp:revision>
  <cp:lastPrinted>2023-09-06T16:49:00Z</cp:lastPrinted>
  <dcterms:created xsi:type="dcterms:W3CDTF">2023-11-30T15:05:00Z</dcterms:created>
  <dcterms:modified xsi:type="dcterms:W3CDTF">2024-02-15T05:54:00Z</dcterms:modified>
</cp:coreProperties>
</file>